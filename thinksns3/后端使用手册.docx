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spacing w:line="360" w:lineRule="auto"/>
        <w:contextualSpacing/>
        <w:jc w:val="center"/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/>
        </w:rPr>
      </w:pP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</w:rPr>
        <w:t>ThinkSN</w:t>
      </w: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S</w:t>
      </w:r>
      <w:r>
        <w:rPr>
          <w:rFonts w:hint="eastAsia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+ V3.1</w:t>
      </w:r>
    </w:p>
    <w:p>
      <w:pPr>
        <w:pStyle w:val="20"/>
        <w:ind w:firstLine="0" w:firstLineChars="0"/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后台使用手册</w:t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color w:val="7F7F7F"/>
          <w:sz w:val="28"/>
          <w:szCs w:val="28"/>
        </w:rPr>
      </w:pPr>
      <w:r>
        <w:rPr>
          <w:rFonts w:hint="eastAsia" w:ascii="黑体" w:hAnsi="黑体" w:eastAsia="黑体" w:cs="黑体"/>
          <w:color w:val="7F7F7F"/>
          <w:sz w:val="28"/>
          <w:szCs w:val="28"/>
          <w:lang w:eastAsia="zh-CN"/>
        </w:rPr>
        <w:t>成都智艺创想科技</w:t>
      </w:r>
      <w:r>
        <w:rPr>
          <w:rFonts w:hint="eastAsia" w:ascii="黑体" w:hAnsi="黑体" w:eastAsia="黑体" w:cs="黑体"/>
          <w:color w:val="7F7F7F"/>
          <w:sz w:val="28"/>
          <w:szCs w:val="28"/>
        </w:rPr>
        <w:t>有限公司</w:t>
      </w:r>
    </w:p>
    <w:p>
      <w:pPr>
        <w:pStyle w:val="3"/>
        <w:keepNext/>
        <w:keepLines/>
        <w:widowControl w:val="0"/>
        <w:numPr>
          <w:ilvl w:val="0"/>
          <w:numId w:val="0"/>
        </w:numPr>
        <w:bidi w:val="0"/>
        <w:spacing w:before="260" w:beforeLines="0" w:beforeAutospacing="0" w:after="260" w:afterLines="0" w:afterAutospacing="0" w:line="413" w:lineRule="auto"/>
        <w:jc w:val="both"/>
        <w:outlineLvl w:val="1"/>
        <w:rPr>
          <w:rFonts w:hint="eastAsia"/>
          <w:sz w:val="30"/>
          <w:szCs w:val="30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7211"/>
        <w15:color w:val="DBDBDB"/>
      </w:sdtPr>
      <w:sdtEndPr>
        <w:rPr>
          <w:rFonts w:ascii="宋体" w:hAnsi="宋体" w:eastAsia="宋体" w:cstheme="minorBidi"/>
          <w:kern w:val="2"/>
          <w:sz w:val="20"/>
          <w:szCs w:val="20"/>
          <w:lang w:val="en-US" w:eastAsia="zh-CN" w:bidi="ar-SA"/>
        </w:rPr>
      </w:sdtEndPr>
      <w:sdtContent>
        <w:p>
          <w:pPr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ascii="宋体" w:hAnsi="宋体" w:eastAsia="宋体" w:cstheme="minorBidi"/>
              <w:kern w:val="2"/>
              <w:sz w:val="21"/>
              <w:szCs w:val="24"/>
              <w:lang w:eastAsia="zh-CN" w:bidi="ar-SA"/>
            </w:rPr>
            <w:t>目录</w:t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fldChar w:fldCharType="separate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_Toc25020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_Toc25020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_Toc24057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用户</w:t>
          </w:r>
          <w:r>
            <w:tab/>
          </w:r>
          <w:r>
            <w:fldChar w:fldCharType="begin"/>
          </w:r>
          <w:r>
            <w:instrText xml:space="preserve"> PAGEREF _Toc24057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_Toc26469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2.1用户统计</w:t>
          </w:r>
          <w:r>
            <w:tab/>
          </w:r>
          <w:r>
            <w:fldChar w:fldCharType="begin"/>
          </w:r>
          <w:r>
            <w:instrText xml:space="preserve"> PAGEREF _Toc26469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_Toc19372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2.2用户列表</w:t>
          </w:r>
          <w:r>
            <w:tab/>
          </w:r>
          <w:r>
            <w:fldChar w:fldCharType="begin"/>
          </w:r>
          <w:r>
            <w:instrText xml:space="preserve"> PAGEREF _Toc19372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_Toc27752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2.3认证用户</w:t>
          </w:r>
          <w:r>
            <w:tab/>
          </w:r>
          <w:r>
            <w:fldChar w:fldCharType="begin"/>
          </w:r>
          <w:r>
            <w:instrText xml:space="preserve"> PAGEREF _Toc27752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_Toc29677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2.4角色管理</w:t>
          </w:r>
          <w:r>
            <w:tab/>
          </w:r>
          <w:r>
            <w:fldChar w:fldCharType="begin"/>
          </w:r>
          <w:r>
            <w:instrText xml:space="preserve"> PAGEREF _Toc29677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_Toc26847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2.5 权限管理</w:t>
          </w:r>
          <w:r>
            <w:tab/>
          </w:r>
          <w:r>
            <w:fldChar w:fldCharType="begin"/>
          </w:r>
          <w:r>
            <w:instrText xml:space="preserve"> PAGEREF _Toc26847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_Toc19832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2.6 设置</w:t>
          </w:r>
          <w:r>
            <w:tab/>
          </w:r>
          <w:r>
            <w:fldChar w:fldCharType="begin"/>
          </w:r>
          <w:r>
            <w:instrText xml:space="preserve"> PAGEREF _Toc19832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_Toc25491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2.6.1 基本设置</w:t>
          </w:r>
          <w:r>
            <w:tab/>
          </w:r>
          <w:r>
            <w:fldChar w:fldCharType="begin"/>
          </w:r>
          <w:r>
            <w:instrText xml:space="preserve"> PAGEREF _Toc25491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_Toc27390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2.7三方登录配置</w:t>
          </w:r>
          <w:r>
            <w:tab/>
          </w:r>
          <w:r>
            <w:fldChar w:fldCharType="begin"/>
          </w:r>
          <w:r>
            <w:instrText xml:space="preserve"> PAGEREF _Toc27390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_Toc30520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2.8 会员配置</w:t>
          </w:r>
          <w:r>
            <w:tab/>
          </w:r>
          <w:r>
            <w:fldChar w:fldCharType="begin"/>
          </w:r>
          <w:r>
            <w:instrText xml:space="preserve"> PAGEREF _Toc30520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_Toc11271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运营</w:t>
          </w:r>
          <w:r>
            <w:tab/>
          </w:r>
          <w:r>
            <w:fldChar w:fldCharType="begin"/>
          </w:r>
          <w:r>
            <w:instrText xml:space="preserve"> PAGEREF _Toc11271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_Toc32338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3.1. </w:t>
          </w:r>
          <w:r>
            <w:rPr>
              <w:rFonts w:hint="eastAsia"/>
              <w:lang w:val="en-US" w:eastAsia="zh-CN"/>
            </w:rPr>
            <w:t>广告</w:t>
          </w:r>
          <w:r>
            <w:tab/>
          </w:r>
          <w:r>
            <w:fldChar w:fldCharType="begin"/>
          </w:r>
          <w:r>
            <w:instrText xml:space="preserve"> PAGEREF _Toc32338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_Toc32186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3.1.1</w:t>
          </w:r>
          <w:r>
            <w:t>广告位置</w:t>
          </w:r>
          <w:r>
            <w:tab/>
          </w:r>
          <w:r>
            <w:fldChar w:fldCharType="begin"/>
          </w:r>
          <w:r>
            <w:instrText xml:space="preserve"> PAGEREF _Toc32186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_Toc853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3.2 签到设置</w:t>
          </w:r>
          <w:r>
            <w:tab/>
          </w:r>
          <w:r>
            <w:fldChar w:fldCharType="begin"/>
          </w:r>
          <w:r>
            <w:instrText xml:space="preserve"> PAGEREF _Toc853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_Toc29439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3.3 任务设置</w:t>
          </w:r>
          <w:r>
            <w:tab/>
          </w:r>
          <w:r>
            <w:fldChar w:fldCharType="begin"/>
          </w:r>
          <w:r>
            <w:instrText xml:space="preserve"> PAGEREF _Toc29439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_Toc16068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3.4 地区管理</w:t>
          </w:r>
          <w:r>
            <w:tab/>
          </w:r>
          <w:r>
            <w:fldChar w:fldCharType="begin"/>
          </w:r>
          <w:r>
            <w:instrText xml:space="preserve"> PAGEREF _Toc16068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_Toc30360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3.4.1 热门城市管理</w:t>
          </w:r>
          <w:r>
            <w:tab/>
          </w:r>
          <w:r>
            <w:fldChar w:fldCharType="begin"/>
          </w:r>
          <w:r>
            <w:instrText xml:space="preserve"> PAGEREF _Toc30360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_Toc31585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3.4.2地区管理</w:t>
          </w:r>
          <w:r>
            <w:tab/>
          </w:r>
          <w:r>
            <w:fldChar w:fldCharType="begin"/>
          </w:r>
          <w:r>
            <w:instrText xml:space="preserve"> PAGEREF _Toc31585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_Toc12071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3.5 打赏</w:t>
          </w:r>
          <w:r>
            <w:tab/>
          </w:r>
          <w:r>
            <w:fldChar w:fldCharType="begin"/>
          </w:r>
          <w:r>
            <w:instrText xml:space="preserve"> PAGEREF _Toc12071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_Toc14499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3.5.1打赏统计</w:t>
          </w:r>
          <w:r>
            <w:tab/>
          </w:r>
          <w:r>
            <w:fldChar w:fldCharType="begin"/>
          </w:r>
          <w:r>
            <w:instrText xml:space="preserve"> PAGEREF _Toc14499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_Toc11321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3.5.2 打赏清单</w:t>
          </w:r>
          <w:r>
            <w:tab/>
          </w:r>
          <w:r>
            <w:fldChar w:fldCharType="begin"/>
          </w:r>
          <w:r>
            <w:instrText xml:space="preserve"> PAGEREF _Toc11321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_Toc26122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3.5.3打赏礼物</w:t>
          </w:r>
          <w:r>
            <w:tab/>
          </w:r>
          <w:r>
            <w:fldChar w:fldCharType="begin"/>
          </w:r>
          <w:r>
            <w:instrText xml:space="preserve"> PAGEREF _Toc26122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_Toc27852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3.6 标签</w:t>
          </w:r>
          <w:r>
            <w:tab/>
          </w:r>
          <w:r>
            <w:fldChar w:fldCharType="begin"/>
          </w:r>
          <w:r>
            <w:instrText xml:space="preserve"> PAGEREF _Toc27852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_Toc9752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3.6.1标签列表</w:t>
          </w:r>
          <w:r>
            <w:tab/>
          </w:r>
          <w:r>
            <w:fldChar w:fldCharType="begin"/>
          </w:r>
          <w:r>
            <w:instrText xml:space="preserve"> PAGEREF _Toc9752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_Toc4845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3.6.2标签分类</w:t>
          </w:r>
          <w:r>
            <w:tab/>
          </w:r>
          <w:r>
            <w:fldChar w:fldCharType="begin"/>
          </w:r>
          <w:r>
            <w:instrText xml:space="preserve"> PAGEREF _Toc4845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_Toc15853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3.7 敏感词</w:t>
          </w:r>
          <w:r>
            <w:tab/>
          </w:r>
          <w:r>
            <w:fldChar w:fldCharType="begin"/>
          </w:r>
          <w:r>
            <w:instrText xml:space="preserve"> PAGEREF _Toc15853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_Toc30051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3.8 举报管理</w:t>
          </w:r>
          <w:r>
            <w:tab/>
          </w:r>
          <w:r>
            <w:fldChar w:fldCharType="begin"/>
          </w:r>
          <w:r>
            <w:instrText xml:space="preserve"> PAGEREF _Toc30051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_Toc16084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3.9意见反馈</w:t>
          </w:r>
          <w:r>
            <w:tab/>
          </w:r>
          <w:r>
            <w:fldChar w:fldCharType="begin"/>
          </w:r>
          <w:r>
            <w:instrText xml:space="preserve"> PAGEREF _Toc16084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_Toc1913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3.10关于我们</w:t>
          </w:r>
          <w:r>
            <w:tab/>
          </w:r>
          <w:r>
            <w:fldChar w:fldCharType="begin"/>
          </w:r>
          <w:r>
            <w:instrText xml:space="preserve"> PAGEREF _Toc1913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_Toc8526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3.11 条款设置</w:t>
          </w:r>
          <w:r>
            <w:tab/>
          </w:r>
          <w:r>
            <w:fldChar w:fldCharType="begin"/>
          </w:r>
          <w:r>
            <w:instrText xml:space="preserve"> PAGEREF _Toc8526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_Toc4207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3.11.1用户协议</w:t>
          </w:r>
          <w:r>
            <w:tab/>
          </w:r>
          <w:r>
            <w:fldChar w:fldCharType="begin"/>
          </w:r>
          <w:r>
            <w:instrText xml:space="preserve"> PAGEREF _Toc4207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_Toc1372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3.11.2隐私条款</w:t>
          </w:r>
          <w:r>
            <w:tab/>
          </w:r>
          <w:r>
            <w:fldChar w:fldCharType="begin"/>
          </w:r>
          <w:r>
            <w:instrText xml:space="preserve"> PAGEREF _Toc1372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_Toc14104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3.12 H5配置</w:t>
          </w:r>
          <w:r>
            <w:tab/>
          </w:r>
          <w:r>
            <w:fldChar w:fldCharType="begin"/>
          </w:r>
          <w:r>
            <w:instrText xml:space="preserve"> PAGEREF _Toc14104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_Toc10765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 </w:t>
          </w:r>
          <w:r>
            <w:rPr>
              <w:rFonts w:hint="eastAsia"/>
              <w:lang w:val="en-US" w:eastAsia="zh-CN"/>
            </w:rPr>
            <w:t>财务</w:t>
          </w:r>
          <w:r>
            <w:tab/>
          </w:r>
          <w:r>
            <w:fldChar w:fldCharType="begin"/>
          </w:r>
          <w:r>
            <w:instrText xml:space="preserve"> PAGEREF _Toc10765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_Toc19365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_Toc19365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_Toc32420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4.1.1. </w:t>
          </w:r>
          <w:r>
            <w:rPr>
              <w:rFonts w:hint="eastAsia"/>
              <w:lang w:val="en-US" w:eastAsia="zh-CN"/>
            </w:rPr>
            <w:t>统计</w:t>
          </w:r>
          <w:r>
            <w:tab/>
          </w:r>
          <w:r>
            <w:fldChar w:fldCharType="begin"/>
          </w:r>
          <w:r>
            <w:instrText xml:space="preserve"> PAGEREF _Toc32420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_Toc18623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4.1.2. </w:t>
          </w:r>
          <w:r>
            <w:rPr>
              <w:rFonts w:hint="eastAsia"/>
              <w:lang w:val="en-US" w:eastAsia="zh-CN"/>
            </w:rPr>
            <w:t>流水</w:t>
          </w:r>
          <w:r>
            <w:tab/>
          </w:r>
          <w:r>
            <w:fldChar w:fldCharType="begin"/>
          </w:r>
          <w:r>
            <w:instrText xml:space="preserve"> PAGEREF _Toc18623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_Toc469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4.1.3. 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_Toc469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_Toc3662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 </w:t>
          </w:r>
          <w:r>
            <w:rPr>
              <w:rFonts w:hint="eastAsia"/>
              <w:lang w:val="en-US" w:eastAsia="zh-CN"/>
            </w:rPr>
            <w:t>充值</w:t>
          </w:r>
          <w:r>
            <w:tab/>
          </w:r>
          <w:r>
            <w:fldChar w:fldCharType="begin"/>
          </w:r>
          <w:r>
            <w:instrText xml:space="preserve"> PAGEREF _Toc3662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_Toc2016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4.2.1. </w:t>
          </w:r>
          <w:r>
            <w:rPr>
              <w:rFonts w:hint="eastAsia"/>
              <w:lang w:val="en-US" w:eastAsia="zh-CN"/>
            </w:rPr>
            <w:t>统计</w:t>
          </w:r>
          <w:r>
            <w:tab/>
          </w:r>
          <w:r>
            <w:fldChar w:fldCharType="begin"/>
          </w:r>
          <w:r>
            <w:instrText xml:space="preserve"> PAGEREF _Toc2016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_Toc11173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4.2.2. </w:t>
          </w:r>
          <w:r>
            <w:rPr>
              <w:rFonts w:hint="default"/>
              <w:lang w:eastAsia="zh-CN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_Toc11173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_Toc1687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4.2.3. </w:t>
          </w:r>
          <w:r>
            <w:rPr>
              <w:rFonts w:hint="default"/>
              <w:lang w:eastAsia="zh-CN"/>
            </w:rPr>
            <w:t>充值流水</w:t>
          </w:r>
          <w:r>
            <w:tab/>
          </w:r>
          <w:r>
            <w:fldChar w:fldCharType="begin"/>
          </w:r>
          <w:r>
            <w:instrText xml:space="preserve"> PAGEREF _Toc1687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_Toc31726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4.2.4. </w:t>
          </w:r>
          <w:r>
            <w:rPr>
              <w:rFonts w:hint="eastAsia"/>
              <w:lang w:val="en-US" w:eastAsia="zh-CN"/>
            </w:rPr>
            <w:t>提现审核</w:t>
          </w:r>
          <w:r>
            <w:tab/>
          </w:r>
          <w:r>
            <w:fldChar w:fldCharType="begin"/>
          </w:r>
          <w:r>
            <w:instrText xml:space="preserve"> PAGEREF _Toc31726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_Toc16023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 </w:t>
          </w:r>
          <w:r>
            <w:rPr>
              <w:rFonts w:hint="eastAsia"/>
              <w:lang w:val="en-US" w:eastAsia="zh-CN"/>
            </w:rPr>
            <w:t>商城</w:t>
          </w:r>
          <w:r>
            <w:tab/>
          </w:r>
          <w:r>
            <w:fldChar w:fldCharType="begin"/>
          </w:r>
          <w:r>
            <w:instrText xml:space="preserve"> PAGEREF _Toc16023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_Toc12035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5.1. </w:t>
          </w:r>
          <w:r>
            <w:rPr>
              <w:rFonts w:hint="eastAsia"/>
              <w:lang w:val="en-US" w:eastAsia="zh-CN"/>
            </w:rPr>
            <w:t>商城统计</w:t>
          </w:r>
          <w:r>
            <w:tab/>
          </w:r>
          <w:r>
            <w:fldChar w:fldCharType="begin"/>
          </w:r>
          <w:r>
            <w:instrText xml:space="preserve"> PAGEREF _Toc12035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_Toc4919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5.1.1商品数量统计</w:t>
          </w:r>
          <w:r>
            <w:tab/>
          </w:r>
          <w:r>
            <w:fldChar w:fldCharType="begin"/>
          </w:r>
          <w:r>
            <w:instrText xml:space="preserve"> PAGEREF _Toc4919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_Toc27171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5.1.2订单统计（金额）</w:t>
          </w:r>
          <w:r>
            <w:tab/>
          </w:r>
          <w:r>
            <w:fldChar w:fldCharType="begin"/>
          </w:r>
          <w:r>
            <w:instrText xml:space="preserve"> PAGEREF _Toc27171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_Toc12025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5.1.3订单统计（积分）</w:t>
          </w:r>
          <w:r>
            <w:tab/>
          </w:r>
          <w:r>
            <w:fldChar w:fldCharType="begin"/>
          </w:r>
          <w:r>
            <w:instrText xml:space="preserve"> PAGEREF _Toc12025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_Toc18200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 </w:t>
          </w:r>
          <w:r>
            <w:rPr>
              <w:rFonts w:hint="eastAsia"/>
              <w:lang w:val="en-US" w:eastAsia="zh-CN"/>
            </w:rPr>
            <w:t>商城商品</w:t>
          </w:r>
          <w:r>
            <w:tab/>
          </w:r>
          <w:r>
            <w:fldChar w:fldCharType="begin"/>
          </w:r>
          <w:r>
            <w:instrText xml:space="preserve"> PAGEREF _Toc18200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_Toc16517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5.3. </w:t>
          </w:r>
          <w:r>
            <w:rPr>
              <w:rFonts w:hint="eastAsia"/>
              <w:lang w:val="en-US" w:eastAsia="zh-CN"/>
            </w:rPr>
            <w:t>商城订单</w:t>
          </w:r>
          <w:r>
            <w:tab/>
          </w:r>
          <w:r>
            <w:fldChar w:fldCharType="begin"/>
          </w:r>
          <w:r>
            <w:instrText xml:space="preserve"> PAGEREF _Toc16517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_Toc28111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5.4. </w:t>
          </w:r>
          <w:r>
            <w:rPr>
              <w:rFonts w:hint="eastAsia"/>
              <w:lang w:val="en-US" w:eastAsia="zh-CN"/>
            </w:rPr>
            <w:t>商品分类</w:t>
          </w:r>
          <w:r>
            <w:tab/>
          </w:r>
          <w:r>
            <w:fldChar w:fldCharType="begin"/>
          </w:r>
          <w:r>
            <w:instrText xml:space="preserve"> PAGEREF _Toc28111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_Toc15474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5.5. </w:t>
          </w:r>
          <w:r>
            <w:rPr>
              <w:rFonts w:hint="eastAsia"/>
              <w:lang w:val="en-US" w:eastAsia="zh-CN"/>
            </w:rPr>
            <w:t>品牌管理</w:t>
          </w:r>
          <w:r>
            <w:tab/>
          </w:r>
          <w:r>
            <w:fldChar w:fldCharType="begin"/>
          </w:r>
          <w:r>
            <w:instrText xml:space="preserve"> PAGEREF _Toc15474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_Toc9073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5.6. </w:t>
          </w:r>
          <w:r>
            <w:rPr>
              <w:rFonts w:hint="eastAsia"/>
              <w:lang w:val="en-US" w:eastAsia="zh-CN"/>
            </w:rPr>
            <w:t>商城配置</w:t>
          </w:r>
          <w:r>
            <w:tab/>
          </w:r>
          <w:r>
            <w:fldChar w:fldCharType="begin"/>
          </w:r>
          <w:r>
            <w:instrText xml:space="preserve"> PAGEREF _Toc9073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_Toc12910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5.7卖家信息</w:t>
          </w:r>
          <w:r>
            <w:tab/>
          </w:r>
          <w:r>
            <w:fldChar w:fldCharType="begin"/>
          </w:r>
          <w:r>
            <w:instrText xml:space="preserve"> PAGEREF _Toc12910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_Toc17273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知识付费</w:t>
          </w:r>
          <w:r>
            <w:tab/>
          </w:r>
          <w:r>
            <w:fldChar w:fldCharType="begin"/>
          </w:r>
          <w:r>
            <w:instrText xml:space="preserve"> PAGEREF _Toc17273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_Toc30847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6.1. </w:t>
          </w:r>
          <w:r>
            <w:rPr>
              <w:rFonts w:hint="eastAsia"/>
              <w:lang w:val="en-US" w:eastAsia="zh-CN"/>
            </w:rPr>
            <w:t>统计</w:t>
          </w:r>
          <w:r>
            <w:tab/>
          </w:r>
          <w:r>
            <w:fldChar w:fldCharType="begin"/>
          </w:r>
          <w:r>
            <w:instrText xml:space="preserve"> PAGEREF _Toc30847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_Toc31335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6.1.1知识统计</w:t>
          </w:r>
          <w:r>
            <w:tab/>
          </w:r>
          <w:r>
            <w:fldChar w:fldCharType="begin"/>
          </w:r>
          <w:r>
            <w:instrText xml:space="preserve"> PAGEREF _Toc31335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_Toc17780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6.1.2订单统计</w:t>
          </w:r>
          <w:r>
            <w:tab/>
          </w:r>
          <w:r>
            <w:fldChar w:fldCharType="begin"/>
          </w:r>
          <w:r>
            <w:instrText xml:space="preserve"> PAGEREF _Toc17780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_Toc5873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6.2. </w:t>
          </w:r>
          <w:r>
            <w:rPr>
              <w:rFonts w:hint="eastAsia"/>
              <w:lang w:val="en-US" w:eastAsia="zh-CN"/>
            </w:rPr>
            <w:t>知识列表</w:t>
          </w:r>
          <w:r>
            <w:tab/>
          </w:r>
          <w:r>
            <w:fldChar w:fldCharType="begin"/>
          </w:r>
          <w:r>
            <w:instrText xml:space="preserve"> PAGEREF _Toc5873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_Toc23489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6.2.1. </w:t>
          </w:r>
          <w:r>
            <w:rPr>
              <w:rFonts w:hint="eastAsia"/>
              <w:lang w:val="en-US" w:eastAsia="zh-CN"/>
            </w:rPr>
            <w:t>知识列表</w:t>
          </w:r>
          <w:r>
            <w:tab/>
          </w:r>
          <w:r>
            <w:fldChar w:fldCharType="begin"/>
          </w:r>
          <w:r>
            <w:instrText xml:space="preserve"> PAGEREF _Toc23489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_Toc11753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6.2.2. </w:t>
          </w:r>
          <w:r>
            <w:rPr>
              <w:rFonts w:hint="eastAsia"/>
              <w:lang w:val="en-US" w:eastAsia="zh-CN"/>
            </w:rPr>
            <w:t>知识-章节</w:t>
          </w:r>
          <w:r>
            <w:tab/>
          </w:r>
          <w:r>
            <w:fldChar w:fldCharType="begin"/>
          </w:r>
          <w:r>
            <w:instrText xml:space="preserve"> PAGEREF _Toc11753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_Toc12379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6.3. </w:t>
          </w:r>
          <w:r>
            <w:rPr>
              <w:rFonts w:hint="eastAsia"/>
              <w:lang w:val="en-US" w:eastAsia="zh-CN"/>
            </w:rPr>
            <w:t>知识订单</w:t>
          </w:r>
          <w:r>
            <w:tab/>
          </w:r>
          <w:r>
            <w:fldChar w:fldCharType="begin"/>
          </w:r>
          <w:r>
            <w:instrText xml:space="preserve"> PAGEREF _Toc12379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_Toc5456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6.4. </w:t>
          </w:r>
          <w:r>
            <w:rPr>
              <w:rFonts w:hint="eastAsia"/>
              <w:lang w:val="en-US" w:eastAsia="zh-CN"/>
            </w:rPr>
            <w:t>分类管理</w:t>
          </w:r>
          <w:r>
            <w:tab/>
          </w:r>
          <w:r>
            <w:fldChar w:fldCharType="begin"/>
          </w:r>
          <w:r>
            <w:instrText xml:space="preserve"> PAGEREF _Toc5456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_Toc28197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6.5. </w:t>
          </w:r>
          <w:r>
            <w:rPr>
              <w:rFonts w:hint="eastAsia"/>
              <w:lang w:val="en-US" w:eastAsia="zh-CN"/>
            </w:rPr>
            <w:t>知识</w:t>
          </w:r>
          <w:r>
            <w:rPr>
              <w:rFonts w:hint="default"/>
              <w:lang w:eastAsia="zh-CN"/>
            </w:rPr>
            <w:t>配</w:t>
          </w:r>
          <w:r>
            <w:rPr>
              <w:rFonts w:hint="eastAsia"/>
              <w:lang w:val="en-US" w:eastAsia="zh-CN"/>
            </w:rPr>
            <w:t>置</w:t>
          </w:r>
          <w:r>
            <w:tab/>
          </w:r>
          <w:r>
            <w:fldChar w:fldCharType="begin"/>
          </w:r>
          <w:r>
            <w:instrText xml:space="preserve"> PAGEREF _Toc28197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_Toc15246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 资讯</w:t>
          </w:r>
          <w:r>
            <w:tab/>
          </w:r>
          <w:r>
            <w:fldChar w:fldCharType="begin"/>
          </w:r>
          <w:r>
            <w:instrText xml:space="preserve"> PAGEREF _Toc15246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_Toc25681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7.1资讯统计</w:t>
          </w:r>
          <w:r>
            <w:tab/>
          </w:r>
          <w:r>
            <w:fldChar w:fldCharType="begin"/>
          </w:r>
          <w:r>
            <w:instrText xml:space="preserve"> PAGEREF _Toc25681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_Toc14719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7.2发布资讯</w:t>
          </w:r>
          <w:r>
            <w:tab/>
          </w:r>
          <w:r>
            <w:fldChar w:fldCharType="begin"/>
          </w:r>
          <w:r>
            <w:instrText xml:space="preserve"> PAGEREF _Toc14719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_Toc1089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7.3资讯列表</w:t>
          </w:r>
          <w:r>
            <w:tab/>
          </w:r>
          <w:r>
            <w:fldChar w:fldCharType="begin"/>
          </w:r>
          <w:r>
            <w:instrText xml:space="preserve"> PAGEREF _Toc1089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_Toc23302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7.4资讯分类</w:t>
          </w:r>
          <w:r>
            <w:tab/>
          </w:r>
          <w:r>
            <w:fldChar w:fldCharType="begin"/>
          </w:r>
          <w:r>
            <w:instrText xml:space="preserve"> PAGEREF _Toc23302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_Toc12235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8 活动管理</w:t>
          </w:r>
          <w:r>
            <w:tab/>
          </w:r>
          <w:r>
            <w:fldChar w:fldCharType="begin"/>
          </w:r>
          <w:r>
            <w:instrText xml:space="preserve"> PAGEREF _Toc12235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_Toc27572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8.1活动统计</w:t>
          </w:r>
          <w:r>
            <w:tab/>
          </w:r>
          <w:r>
            <w:fldChar w:fldCharType="begin"/>
          </w:r>
          <w:r>
            <w:instrText xml:space="preserve"> PAGEREF _Toc27572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_Toc30976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8.2活动列表</w:t>
          </w:r>
          <w:r>
            <w:tab/>
          </w:r>
          <w:r>
            <w:fldChar w:fldCharType="begin"/>
          </w:r>
          <w:r>
            <w:instrText xml:space="preserve"> PAGEREF _Toc30976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_Toc32502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8.3 活动分类</w:t>
          </w:r>
          <w:r>
            <w:tab/>
          </w:r>
          <w:r>
            <w:fldChar w:fldCharType="begin"/>
          </w:r>
          <w:r>
            <w:instrText xml:space="preserve"> PAGEREF _Toc32502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_Toc20662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9 问答</w:t>
          </w:r>
          <w:r>
            <w:tab/>
          </w:r>
          <w:r>
            <w:fldChar w:fldCharType="begin"/>
          </w:r>
          <w:r>
            <w:instrText xml:space="preserve"> PAGEREF _Toc20662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_Toc10492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9.1 问答统计</w:t>
          </w:r>
          <w:r>
            <w:tab/>
          </w:r>
          <w:r>
            <w:fldChar w:fldCharType="begin"/>
          </w:r>
          <w:r>
            <w:instrText xml:space="preserve"> PAGEREF _Toc10492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_Toc3656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9.2问题列表</w:t>
          </w:r>
          <w:r>
            <w:tab/>
          </w:r>
          <w:r>
            <w:fldChar w:fldCharType="begin"/>
          </w:r>
          <w:r>
            <w:instrText xml:space="preserve"> PAGEREF _Toc3656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_Toc20474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9.3问题分类</w:t>
          </w:r>
          <w:r>
            <w:tab/>
          </w:r>
          <w:r>
            <w:fldChar w:fldCharType="begin"/>
          </w:r>
          <w:r>
            <w:instrText xml:space="preserve"> PAGEREF _Toc20474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_Toc16981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9.4回答列表</w:t>
          </w:r>
          <w:r>
            <w:tab/>
          </w:r>
          <w:r>
            <w:fldChar w:fldCharType="begin"/>
          </w:r>
          <w:r>
            <w:instrText xml:space="preserve"> PAGEREF _Toc16981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_Toc24674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10. </w:t>
          </w:r>
          <w:r>
            <w:rPr>
              <w:rFonts w:hint="default"/>
              <w:lang w:eastAsia="zh-CN"/>
            </w:rPr>
            <w:t>动态管理</w:t>
          </w:r>
          <w:r>
            <w:tab/>
          </w:r>
          <w:r>
            <w:fldChar w:fldCharType="begin"/>
          </w:r>
          <w:r>
            <w:instrText xml:space="preserve"> PAGEREF _Toc24674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_Toc5260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10.1动态统计</w:t>
          </w:r>
          <w:r>
            <w:tab/>
          </w:r>
          <w:r>
            <w:fldChar w:fldCharType="begin"/>
          </w:r>
          <w:r>
            <w:instrText xml:space="preserve"> PAGEREF _Toc5260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_Toc17419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10.2设置</w:t>
          </w:r>
          <w:r>
            <w:tab/>
          </w:r>
          <w:r>
            <w:fldChar w:fldCharType="begin"/>
          </w:r>
          <w:r>
            <w:instrText xml:space="preserve"> PAGEREF _Toc17419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_Toc11462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10.3动态管理</w:t>
          </w:r>
          <w:r>
            <w:tab/>
          </w:r>
          <w:r>
            <w:fldChar w:fldCharType="begin"/>
          </w:r>
          <w:r>
            <w:instrText xml:space="preserve"> PAGEREF _Toc11462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_Toc15195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10.4发布动态</w:t>
          </w:r>
          <w:r>
            <w:tab/>
          </w:r>
          <w:r>
            <w:fldChar w:fldCharType="begin"/>
          </w:r>
          <w:r>
            <w:instrText xml:space="preserve"> PAGEREF _Toc15195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_Toc27131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10.5圈子管理</w:t>
          </w:r>
          <w:r>
            <w:tab/>
          </w:r>
          <w:r>
            <w:fldChar w:fldCharType="begin"/>
          </w:r>
          <w:r>
            <w:instrText xml:space="preserve"> PAGEREF _Toc27131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_Toc28908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10.6圈子分类管理</w:t>
          </w:r>
          <w:r>
            <w:tab/>
          </w:r>
          <w:r>
            <w:fldChar w:fldCharType="begin"/>
          </w:r>
          <w:r>
            <w:instrText xml:space="preserve"> PAGEREF _Toc28908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_Toc32216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10.7评论管理</w:t>
          </w:r>
          <w:r>
            <w:tab/>
          </w:r>
          <w:r>
            <w:fldChar w:fldCharType="begin"/>
          </w:r>
          <w:r>
            <w:instrText xml:space="preserve"> PAGEREF _Toc32216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_Toc9036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10.8推荐分类</w:t>
          </w:r>
          <w:r>
            <w:tab/>
          </w:r>
          <w:r>
            <w:fldChar w:fldCharType="begin"/>
          </w:r>
          <w:r>
            <w:instrText xml:space="preserve"> PAGEREF _Toc9036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_Toc31224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10.9话题管理</w:t>
          </w:r>
          <w:r>
            <w:tab/>
          </w:r>
          <w:r>
            <w:fldChar w:fldCharType="begin"/>
          </w:r>
          <w:r>
            <w:instrText xml:space="preserve"> PAGEREF _Toc31224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_Toc24006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11. 应用-</w:t>
          </w:r>
          <w:r>
            <w:rPr>
              <w:rFonts w:hint="default"/>
              <w:lang w:eastAsia="zh-CN"/>
            </w:rPr>
            <w:t>APP版本控制</w:t>
          </w:r>
          <w:r>
            <w:tab/>
          </w:r>
          <w:r>
            <w:fldChar w:fldCharType="begin"/>
          </w:r>
          <w:r>
            <w:instrText xml:space="preserve"> PAGEREF _Toc24006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_Toc1052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12. </w:t>
          </w:r>
          <w:r>
            <w:rPr>
              <w:rFonts w:hint="eastAsia"/>
              <w:szCs w:val="30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_Toc1052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_Toc16461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12.1 站点信息</w:t>
          </w:r>
          <w:r>
            <w:tab/>
          </w:r>
          <w:r>
            <w:fldChar w:fldCharType="begin"/>
          </w:r>
          <w:r>
            <w:instrText xml:space="preserve"> PAGEREF _Toc16461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_Toc20683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12.2支付配置</w:t>
          </w:r>
          <w:r>
            <w:tab/>
          </w:r>
          <w:r>
            <w:fldChar w:fldCharType="begin"/>
          </w:r>
          <w:r>
            <w:instrText xml:space="preserve"> PAGEREF _Toc20683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_Toc6159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12.2.1三方支付配置</w:t>
          </w:r>
          <w:r>
            <w:tab/>
          </w:r>
          <w:r>
            <w:fldChar w:fldCharType="begin"/>
          </w:r>
          <w:r>
            <w:instrText xml:space="preserve"> PAGEREF _Toc6159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_Toc16447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12.2.2苹果支付设置</w:t>
          </w:r>
          <w:r>
            <w:tab/>
          </w:r>
          <w:r>
            <w:fldChar w:fldCharType="begin"/>
          </w:r>
          <w:r>
            <w:instrText xml:space="preserve"> PAGEREF _Toc16447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_Toc21805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12.2.3支付方式开关</w:t>
          </w:r>
          <w:r>
            <w:tab/>
          </w:r>
          <w:r>
            <w:fldChar w:fldCharType="begin"/>
          </w:r>
          <w:r>
            <w:instrText xml:space="preserve"> PAGEREF _Toc21805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_Toc6038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12.3 短信配置</w:t>
          </w:r>
          <w:r>
            <w:tab/>
          </w:r>
          <w:r>
            <w:fldChar w:fldCharType="begin"/>
          </w:r>
          <w:r>
            <w:instrText xml:space="preserve"> PAGEREF _Toc6038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_Toc4015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12.3.1短信列表</w:t>
          </w:r>
          <w:r>
            <w:tab/>
          </w:r>
          <w:r>
            <w:fldChar w:fldCharType="begin"/>
          </w:r>
          <w:r>
            <w:instrText xml:space="preserve"> PAGEREF _Toc4015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_Toc24726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12.3.2短信配置</w:t>
          </w:r>
          <w:r>
            <w:tab/>
          </w:r>
          <w:r>
            <w:fldChar w:fldCharType="begin"/>
          </w:r>
          <w:r>
            <w:instrText xml:space="preserve"> PAGEREF _Toc24726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_Toc7350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12.3.3</w:t>
          </w:r>
          <w:r>
            <w:rPr>
              <w:rFonts w:hint="default"/>
              <w:lang w:eastAsia="zh-CN"/>
            </w:rPr>
            <w:t>模拟验证码</w:t>
          </w:r>
          <w:r>
            <w:tab/>
          </w:r>
          <w:r>
            <w:fldChar w:fldCharType="begin"/>
          </w:r>
          <w:r>
            <w:instrText xml:space="preserve"> PAGEREF _Toc7350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_Toc3210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12.4存储设置</w:t>
          </w:r>
          <w:r>
            <w:tab/>
          </w:r>
          <w:r>
            <w:fldChar w:fldCharType="begin"/>
          </w:r>
          <w:r>
            <w:instrText xml:space="preserve"> PAGEREF _Toc3210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_Toc32358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12.4.1</w:t>
          </w:r>
          <w:r>
            <w:rPr>
              <w:rFonts w:hint="default"/>
              <w:lang w:eastAsia="zh-CN"/>
            </w:rPr>
            <w:t>基础设置</w:t>
          </w:r>
          <w:r>
            <w:tab/>
          </w:r>
          <w:r>
            <w:fldChar w:fldCharType="begin"/>
          </w:r>
          <w:r>
            <w:instrText xml:space="preserve"> PAGEREF _Toc32358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_Toc6907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12.4.2</w:t>
          </w:r>
          <w:r>
            <w:rPr>
              <w:rFonts w:hint="default"/>
              <w:lang w:eastAsia="zh-CN"/>
            </w:rPr>
            <w:t>文件系统</w:t>
          </w:r>
          <w:r>
            <w:tab/>
          </w:r>
          <w:r>
            <w:fldChar w:fldCharType="begin"/>
          </w:r>
          <w:r>
            <w:instrText xml:space="preserve"> PAGEREF _Toc6907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_Toc3122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12.4.3</w:t>
          </w:r>
          <w:r>
            <w:rPr>
              <w:rFonts w:hint="default"/>
              <w:lang w:eastAsia="zh-CN"/>
            </w:rPr>
            <w:t>频道设置</w:t>
          </w:r>
          <w:r>
            <w:tab/>
          </w:r>
          <w:r>
            <w:fldChar w:fldCharType="begin"/>
          </w:r>
          <w:r>
            <w:instrText xml:space="preserve"> PAGEREF _Toc3122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_Toc19290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12.5环信/极光配置</w:t>
          </w:r>
          <w:r>
            <w:tab/>
          </w:r>
          <w:r>
            <w:fldChar w:fldCharType="begin"/>
          </w:r>
          <w:r>
            <w:instrText xml:space="preserve"> PAGEREF _Toc19290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_Toc24168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12.6</w:t>
          </w:r>
          <w:r>
            <w:rPr>
              <w:rFonts w:hint="default"/>
              <w:lang w:eastAsia="zh-CN"/>
            </w:rPr>
            <w:t>小程序控制</w:t>
          </w:r>
          <w:r>
            <w:tab/>
          </w:r>
          <w:r>
            <w:fldChar w:fldCharType="begin"/>
          </w:r>
          <w:r>
            <w:instrText xml:space="preserve"> PAGEREF _Toc24168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_Toc22744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12.7邮件配置</w:t>
          </w:r>
          <w:r>
            <w:tab/>
          </w:r>
          <w:r>
            <w:fldChar w:fldCharType="begin"/>
          </w:r>
          <w:r>
            <w:instrText xml:space="preserve"> PAGEREF _Toc22744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_Toc7982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12.8快递100</w:t>
          </w:r>
          <w:r>
            <w:tab/>
          </w:r>
          <w:r>
            <w:fldChar w:fldCharType="begin"/>
          </w:r>
          <w:r>
            <w:instrText xml:space="preserve"> PAGEREF _Toc7982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_Toc31216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12.8.1</w:t>
          </w:r>
          <w:r>
            <w:rPr>
              <w:rFonts w:hint="default"/>
              <w:lang w:eastAsia="zh-CN"/>
            </w:rPr>
            <w:t>快递100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_Toc31216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2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_Toc13387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12.8.2</w:t>
          </w:r>
          <w:r>
            <w:rPr>
              <w:rFonts w:hint="default"/>
              <w:lang w:eastAsia="zh-CN"/>
            </w:rPr>
            <w:t>快递公司管理</w:t>
          </w:r>
          <w:r>
            <w:tab/>
          </w:r>
          <w:r>
            <w:fldChar w:fldCharType="begin"/>
          </w:r>
          <w:r>
            <w:instrText xml:space="preserve"> PAGEREF _Toc13387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bookmarkStart w:id="171" w:name="_GoBack"/>
          <w:bookmarkEnd w:id="171"/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_Toc4221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12.9跨域设置</w:t>
          </w:r>
          <w:r>
            <w:tab/>
          </w:r>
          <w:r>
            <w:fldChar w:fldCharType="begin"/>
          </w:r>
          <w:r>
            <w:instrText xml:space="preserve"> PAGEREF _Toc4221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_Toc11616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12.10开发配置</w:t>
          </w:r>
          <w:r>
            <w:tab/>
          </w:r>
          <w:r>
            <w:fldChar w:fldCharType="begin"/>
          </w:r>
          <w:r>
            <w:instrText xml:space="preserve"> PAGEREF _Toc11616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_Toc12323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12.11系统信息</w:t>
          </w:r>
          <w:r>
            <w:tab/>
          </w:r>
          <w:r>
            <w:fldChar w:fldCharType="begin"/>
          </w:r>
          <w:r>
            <w:instrText xml:space="preserve"> PAGEREF _Toc12323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_Toc11975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/>
              <w:lang w:val="en-US" w:eastAsia="zh-CN"/>
            </w:rPr>
            <w:t>12.12首页</w:t>
          </w:r>
          <w:r>
            <w:tab/>
          </w:r>
          <w:r>
            <w:fldChar w:fldCharType="begin"/>
          </w:r>
          <w:r>
            <w:instrText xml:space="preserve"> PAGEREF _Toc11975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  <w:rPr>
              <w:rFonts w:hint="eastAsia"/>
              <w:sz w:val="30"/>
              <w:szCs w:val="30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</w:sdtContent>
    </w:sdt>
    <w:p>
      <w:pPr>
        <w:pStyle w:val="2"/>
        <w:numPr>
          <w:ilvl w:val="0"/>
          <w:numId w:val="2"/>
        </w:numPr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0" w:name="_Toc16701_WPSOffice_Level1"/>
      <w:bookmarkStart w:id="1" w:name="_Toc1888170965"/>
      <w:bookmarkStart w:id="2" w:name="_Toc25020"/>
      <w:r>
        <w:rPr>
          <w:rFonts w:hint="eastAsia"/>
          <w:lang w:val="en-US" w:eastAsia="zh-CN"/>
        </w:rPr>
        <w:t>登录</w:t>
      </w:r>
      <w:bookmarkEnd w:id="0"/>
      <w:bookmarkEnd w:id="1"/>
      <w:bookmarkEnd w:id="2"/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输入登录名/邮箱/手机号码和密码点击登录即可进入管理后台。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33090"/>
            <wp:effectExtent l="0" t="0" r="508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3" w:name="_Toc24057"/>
      <w:bookmarkStart w:id="4" w:name="_Toc1123557036"/>
      <w:bookmarkStart w:id="5" w:name="_Toc8235_WPSOffice_Level1"/>
      <w:r>
        <w:rPr>
          <w:rFonts w:hint="eastAsia"/>
          <w:lang w:val="en-US" w:eastAsia="zh-CN"/>
        </w:rPr>
        <w:t>用户</w:t>
      </w:r>
      <w:bookmarkEnd w:id="3"/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6" w:name="_Toc26469"/>
      <w:r>
        <w:rPr>
          <w:rFonts w:hint="eastAsia"/>
          <w:lang w:val="en-US" w:eastAsia="zh-CN"/>
        </w:rPr>
        <w:t>2.1用户统计</w:t>
      </w:r>
      <w:bookmarkEnd w:id="6"/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69230" cy="2614930"/>
            <wp:effectExtent l="0" t="0" r="7620" b="13970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操作：通过选择时间单位（天、月、年）以及选择统计时长设置筛选条件，点击筛选查看对应条件的新增用户数据；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下方展示对应条件下的新增用户统计数据。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7" w:name="_Toc19372"/>
      <w:r>
        <w:rPr>
          <w:rFonts w:hint="eastAsia"/>
          <w:lang w:val="en-US" w:eastAsia="zh-CN"/>
        </w:rPr>
        <w:t>2.2用户列表</w:t>
      </w:r>
      <w:bookmarkEnd w:id="7"/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</w:pPr>
      <w:r>
        <w:rPr>
          <w:rFonts w:hint="eastAsia"/>
          <w:lang w:val="en-US" w:eastAsia="zh-CN"/>
        </w:rPr>
        <w:t>可查看系统中已注册的全部用户，可根据用户状态、推荐状态、用户身份、注册日期、注册关注设置、用户id、邮箱、用户名、手机号进行筛选用户。列表上可</w:t>
      </w:r>
      <w:r>
        <w:rPr>
          <w:rFonts w:hint="default"/>
          <w:lang w:eastAsia="zh-CN"/>
        </w:rPr>
        <w:t>设置积分、</w:t>
      </w:r>
      <w:r>
        <w:rPr>
          <w:rFonts w:hint="eastAsia"/>
          <w:lang w:val="en-US" w:eastAsia="zh-CN"/>
        </w:rPr>
        <w:t>编辑、推荐、</w:t>
      </w:r>
      <w:r>
        <w:rPr>
          <w:rFonts w:hint="default"/>
          <w:lang w:eastAsia="zh-CN"/>
        </w:rPr>
        <w:t>注册关注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eastAsia="zh-CN"/>
        </w:rPr>
        <w:t>注册互相关注</w:t>
      </w:r>
      <w:r>
        <w:rPr>
          <w:rFonts w:hint="eastAsia"/>
          <w:lang w:val="en-US" w:eastAsia="zh-CN"/>
        </w:rPr>
        <w:t>、禁用等操作，可翻页查看用户。可创建新用户。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操作：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①设置积分：输入正整数，给用户手动增加积分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②编辑：可以更改用户名、手机号、邮箱、密码、用户组信息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③推荐：推荐用户，将用户推荐到前端显示(</w:t>
      </w:r>
      <w:r>
        <w:rPr>
          <w:rFonts w:hint="eastAsia"/>
          <w:lang w:val="en-US" w:eastAsia="zh-CN"/>
        </w:rPr>
        <w:t>显示在达人内，推荐用户</w:t>
      </w:r>
      <w:r>
        <w:rPr>
          <w:rFonts w:hint="default"/>
          <w:lang w:eastAsia="zh-CN"/>
        </w:rPr>
        <w:t>)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④注册关注：新用户注册成功时默认关注被设置的用户</w:t>
      </w:r>
    </w:p>
    <w:p>
      <w:pPr>
        <w:numPr>
          <w:ilvl w:val="0"/>
          <w:numId w:val="0"/>
        </w:numPr>
        <w:tabs>
          <w:tab w:val="left" w:pos="7460"/>
        </w:tabs>
        <w:ind w:left="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⑤注册互相关注：新用户注册成功时默认与被设置的用户互相关注</w:t>
      </w:r>
    </w:p>
    <w:p>
      <w:pPr>
        <w:numPr>
          <w:ilvl w:val="0"/>
          <w:numId w:val="0"/>
        </w:numPr>
        <w:tabs>
          <w:tab w:val="left" w:pos="7460"/>
        </w:tabs>
        <w:ind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⑥禁用：禁用用户，被禁用的用户无法登录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578735"/>
            <wp:effectExtent l="0" t="0" r="10795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创建用户：输入用户名、手机号、email、账号密码、头像、角色等信息即可创建。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97530" cy="2605405"/>
            <wp:effectExtent l="0" t="0" r="7620" b="4445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8" w:name="_Toc27752"/>
      <w:r>
        <w:rPr>
          <w:rFonts w:hint="eastAsia"/>
          <w:lang w:val="en-US" w:eastAsia="zh-CN"/>
        </w:rPr>
        <w:t>2.3认证用户</w:t>
      </w:r>
      <w:bookmarkEnd w:id="8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可查看申请认证的用户，可根据用户名、类型、状态筛选数据，可排序。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31540"/>
            <wp:effectExtent l="0" t="0" r="6350" b="165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可查看认证资料：可同意、拒绝、删除认证。已通过的可恢复为待认证。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696335"/>
            <wp:effectExtent l="0" t="0" r="11430" b="184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同意认证：用户变为已认证用户，在前端头像下显示认证标识，可以查看认证资料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拒绝认证：用户认证被拒绝，认证资料显示拒绝理由，可以修改资料后再次申请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删除认证：认证状态被删除，前端需要重新填写资料发起申请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已通过恢复为待认证：用户变为待认证用户，认证资料显示审核中，不可修改资料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1727835" cy="3054985"/>
            <wp:effectExtent l="0" t="0" r="5715" b="1206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81020"/>
            <wp:effectExtent l="0" t="0" r="5715" b="508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3054985"/>
            <wp:effectExtent l="0" t="0" r="0" b="12065"/>
            <wp:docPr id="73" name="图片 1" descr="/Users/can/Desktop/26E7FEA6-E0F8-4925-B954-599EF6B64B1F.png26E7FEA6-E0F8-4925-B954-599EF6B64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 descr="/Users/can/Desktop/26E7FEA6-E0F8-4925-B954-599EF6B64B1F.png26E7FEA6-E0F8-4925-B954-599EF6B64B1F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1960" cy="3054985"/>
            <wp:effectExtent l="0" t="0" r="2540" b="12065"/>
            <wp:docPr id="74" name="图片 1" descr="/Users/can/Desktop/916A14F0-9978-431F-B4FA-030D2600BFEE.png916A14F0-9978-431F-B4FA-030D2600B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 descr="/Users/can/Desktop/916A14F0-9978-431F-B4FA-030D2600BFEE.png916A14F0-9978-431F-B4FA-030D2600BFEE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9" w:name="_Toc29677"/>
      <w:r>
        <w:rPr>
          <w:rFonts w:hint="eastAsia"/>
          <w:lang w:val="en-US" w:eastAsia="zh-CN"/>
        </w:rPr>
        <w:t>2.4角色管理</w:t>
      </w:r>
      <w:bookmarkEnd w:id="9"/>
    </w:p>
    <w:p>
      <w:pPr>
        <w:numPr>
          <w:ilvl w:val="0"/>
          <w:numId w:val="0"/>
        </w:numPr>
        <w:ind w:left="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可查看系统中所有的角色，可编辑用户角色权限；列表上可编辑、删除角色。</w:t>
      </w:r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1610" cy="2570480"/>
            <wp:effectExtent l="0" t="0" r="152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用户权限管理页面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1253490"/>
            <wp:effectExtent l="0" t="0" r="152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添加角色：输入如图信息即可添加成功。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8095"/>
            <wp:effectExtent l="0" t="0" r="10160" b="146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0" w:name="_Toc26847"/>
      <w:r>
        <w:rPr>
          <w:rFonts w:hint="eastAsia"/>
          <w:lang w:val="en-US" w:eastAsia="zh-CN"/>
        </w:rPr>
        <w:t>2.5 权限管理</w:t>
      </w:r>
      <w:bookmarkEnd w:id="10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可查看系统中所有的权限。列表上可删除该权限。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29455" cy="1944370"/>
            <wp:effectExtent l="0" t="0" r="4445" b="177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194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提交权限：输入如图信息即可添加。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2245" cy="1938655"/>
            <wp:effectExtent l="0" t="0" r="8255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2245" cy="193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  <w:ins w:id="0" w:author="时间之外" w:date="2020-05-13T10:11:02Z"/>
        </w:numPr>
        <w:rPr>
          <w:rFonts w:hint="eastAsia"/>
          <w:lang w:val="en-US" w:eastAsia="zh-CN"/>
        </w:rPr>
      </w:pPr>
      <w:bookmarkStart w:id="11" w:name="_Toc19832"/>
      <w:r>
        <w:rPr>
          <w:rFonts w:hint="eastAsia"/>
          <w:lang w:val="en-US" w:eastAsia="zh-CN"/>
        </w:rPr>
        <w:t>2.6 设置</w:t>
      </w:r>
      <w:bookmarkEnd w:id="11"/>
    </w:p>
    <w:p>
      <w:pPr>
        <w:pStyle w:val="4"/>
        <w:numPr>
          <w:ilvl w:val="0"/>
          <w:numId w:val="0"/>
          <w:ins w:id="1" w:author="时间之外" w:date="2020-05-13T10:11:26Z"/>
        </w:numPr>
        <w:rPr>
          <w:rFonts w:hint="eastAsia"/>
          <w:lang w:val="en-US" w:eastAsia="zh-CN"/>
        </w:rPr>
      </w:pPr>
      <w:bookmarkStart w:id="12" w:name="_Toc25491"/>
      <w:r>
        <w:rPr>
          <w:rFonts w:hint="eastAsia"/>
          <w:lang w:val="en-US" w:eastAsia="zh-CN"/>
        </w:rPr>
        <w:t>2.6.1 基本设置</w:t>
      </w:r>
      <w:bookmarkEnd w:id="12"/>
    </w:p>
    <w:p>
      <w:pPr>
        <w:pStyle w:val="5"/>
        <w:numPr>
          <w:ilvl w:val="0"/>
          <w:numId w:val="0"/>
          <w:ins w:id="2" w:author="时间之外" w:date="2020-05-13T10:12:17Z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2.6.2 默认用户组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3555" cy="1658620"/>
            <wp:effectExtent l="0" t="0" r="10795" b="17780"/>
            <wp:docPr id="1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设置默认用户组，用于用户注册成功后的默认用户组。</w:t>
      </w:r>
    </w:p>
    <w:p>
      <w:pPr>
        <w:pStyle w:val="5"/>
        <w:numPr>
          <w:ilvl w:val="0"/>
          <w:numId w:val="0"/>
          <w:ins w:id="3" w:author="时间之外" w:date="2020-05-13T10:15:39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邀请配置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1150" cy="2424430"/>
            <wp:effectExtent l="0" t="0" r="12700" b="13970"/>
            <wp:docPr id="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进行邀请功能的开关设置；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邀请成功后获得积分奖励数量设置：可点击直接编辑或通过右侧增加减少按钮进行调节；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受邀用户注册后获得积分数量设置，可点击直接编辑或通过右侧增加减少按钮进行调节；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进行分享拷贝内容和APP下载地址的设置。</w:t>
      </w:r>
    </w:p>
    <w:p>
      <w:pPr>
        <w:pStyle w:val="5"/>
        <w:numPr>
          <w:ilvl w:val="0"/>
          <w:numId w:val="0"/>
          <w:ins w:id="4" w:author="时间之外" w:date="2020-05-13T10:15:39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聊天小组手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10430" cy="1421130"/>
            <wp:effectExtent l="0" t="0" r="13970" b="7620"/>
            <wp:docPr id="1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设置聊天小助手的用户名，支持模糊搜索。</w:t>
      </w:r>
    </w:p>
    <w:p>
      <w:pPr>
        <w:pStyle w:val="5"/>
        <w:numPr>
          <w:ilvl w:val="0"/>
          <w:numId w:val="0"/>
          <w:ins w:id="5" w:author="时间之外" w:date="2020-05-13T15:42:32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2.6.5 注册设置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49650" cy="2395220"/>
            <wp:effectExtent l="0" t="0" r="12700" b="5080"/>
            <wp:docPr id="1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设置注册时，赠送积分数量以及用户协议的内容。</w:t>
      </w:r>
    </w:p>
    <w:p>
      <w:pPr>
        <w:pStyle w:val="5"/>
        <w:numPr>
          <w:ilvl w:val="0"/>
          <w:numId w:val="0"/>
          <w:ins w:id="6" w:author="时间之外" w:date="2020-05-13T10:15:39Z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2.6.6 站点配置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93975"/>
            <wp:effectExtent l="0" t="0" r="8255" b="1587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设置站点的打赏功能的开关设置，开启时，用户可使用所有存在打赏功能的功能，关闭则代表关闭站点所有打赏功能；【本系统只支持圈子打赏】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设置预留昵称，此昵称不能被用户注册使用。</w:t>
      </w:r>
    </w:p>
    <w:p>
      <w:pPr>
        <w:pStyle w:val="4"/>
        <w:numPr>
          <w:ilvl w:val="0"/>
          <w:numId w:val="0"/>
          <w:ins w:id="7" w:author="时间之外" w:date="2020-05-13T10:11:26Z"/>
        </w:numPr>
        <w:rPr>
          <w:rFonts w:hint="eastAsia"/>
          <w:lang w:val="en-US" w:eastAsia="zh-CN"/>
        </w:rPr>
      </w:pPr>
      <w:bookmarkStart w:id="13" w:name="_Toc27390"/>
      <w:r>
        <w:rPr>
          <w:rFonts w:hint="eastAsia"/>
          <w:lang w:val="en-US" w:eastAsia="zh-CN"/>
        </w:rPr>
        <w:t>2.7三方登录配置</w:t>
      </w:r>
      <w:bookmarkEnd w:id="13"/>
    </w:p>
    <w:p>
      <w:pPr>
        <w:pStyle w:val="5"/>
        <w:numPr>
          <w:ilvl w:val="0"/>
          <w:numId w:val="0"/>
          <w:ins w:id="8" w:author="时间之外" w:date="2020-05-13T10:23:18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2.7.1 QQ登录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092960"/>
            <wp:effectExtent l="0" t="0" r="7620" b="254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进行腾讯QQ登录的App ID以及App KEY的设置，需要前往腾讯官网进行申请。</w:t>
      </w:r>
    </w:p>
    <w:p>
      <w:pPr>
        <w:pStyle w:val="5"/>
        <w:numPr>
          <w:ilvl w:val="0"/>
          <w:numId w:val="0"/>
          <w:ins w:id="9" w:author="时间之外" w:date="2020-05-13T10:23:18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2.7.2微信开放平台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6475"/>
            <wp:effectExtent l="0" t="0" r="3175" b="9525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用于使用微信登录相关App ID以及App KEY数据的配置，需要前往微信官网进行申请。</w:t>
      </w:r>
    </w:p>
    <w:p>
      <w:pPr>
        <w:pStyle w:val="5"/>
        <w:numPr>
          <w:ilvl w:val="0"/>
          <w:numId w:val="0"/>
          <w:ins w:id="10" w:author="时间之外" w:date="2020-05-13T10:23:18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2.7.3微博登录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32025"/>
            <wp:effectExtent l="0" t="0" r="8890" b="15875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用于使用微博账号登录相关App ID以及App KEY数据的配置，需要前往新浪微博官网进行申请。</w:t>
      </w:r>
    </w:p>
    <w:p>
      <w:pPr>
        <w:pStyle w:val="5"/>
        <w:numPr>
          <w:ilvl w:val="0"/>
          <w:numId w:val="0"/>
          <w:ins w:id="11" w:author="时间之外" w:date="2020-05-13T10:23:18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2.7.4微信公众号平台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296160"/>
            <wp:effectExtent l="0" t="0" r="6985" b="889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用于使用微信公众号账号登录相关App ID以及App KEY数据的配置，需要前往微信官网进行申请。</w:t>
      </w:r>
    </w:p>
    <w:p>
      <w:pPr>
        <w:pStyle w:val="5"/>
        <w:numPr>
          <w:ilvl w:val="0"/>
          <w:numId w:val="0"/>
          <w:ins w:id="12" w:author="时间之外" w:date="2020-05-13T10:23:18Z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2.7.5微信小程序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8140" cy="1559560"/>
            <wp:effectExtent l="0" t="0" r="3810" b="254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用于使用微信小程序时登录相关App ID以及App KEY数据的配置，需要前往微信官网进行申请。</w:t>
      </w:r>
    </w:p>
    <w:p>
      <w:pPr>
        <w:pStyle w:val="4"/>
        <w:numPr>
          <w:ilvl w:val="0"/>
          <w:numId w:val="0"/>
          <w:ins w:id="13" w:author="时间之外" w:date="2020-05-13T10:11:26Z"/>
        </w:numPr>
        <w:rPr>
          <w:rFonts w:hint="default"/>
          <w:lang w:val="en-US" w:eastAsia="zh-CN"/>
        </w:rPr>
      </w:pPr>
      <w:bookmarkStart w:id="14" w:name="_Toc30520"/>
      <w:r>
        <w:rPr>
          <w:rFonts w:hint="eastAsia"/>
          <w:lang w:val="en-US" w:eastAsia="zh-CN"/>
        </w:rPr>
        <w:t>2.8 会员配置</w:t>
      </w:r>
      <w:bookmarkEnd w:id="14"/>
    </w:p>
    <w:p>
      <w:pPr>
        <w:pStyle w:val="5"/>
        <w:numPr>
          <w:ilvl w:val="-1"/>
          <w:numId w:val="0"/>
        </w:numPr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2.8.1会员开关</w:t>
      </w:r>
    </w:p>
    <w:p>
      <w:r>
        <w:drawing>
          <wp:inline distT="0" distB="0" distL="114300" distR="114300">
            <wp:extent cx="3939540" cy="1080770"/>
            <wp:effectExtent l="0" t="0" r="3810" b="508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进行会员开关功能的设置，开启后，进行会员相关功能。</w:t>
      </w:r>
    </w:p>
    <w:p>
      <w:pPr>
        <w:pStyle w:val="5"/>
        <w:numPr>
          <w:ilvl w:val="-1"/>
          <w:numId w:val="0"/>
        </w:numPr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2.8.2会员时长设置</w:t>
      </w:r>
    </w:p>
    <w:p>
      <w:r>
        <w:drawing>
          <wp:inline distT="0" distB="0" distL="114300" distR="114300">
            <wp:extent cx="4768850" cy="2357120"/>
            <wp:effectExtent l="0" t="0" r="12700" b="508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进行1个月、3个月、12个月会员时长的设置，可多选开启，至少开启一个，用于前端用户进行会员充值时长选择。</w:t>
      </w:r>
    </w:p>
    <w:p>
      <w:pPr>
        <w:pStyle w:val="5"/>
        <w:numPr>
          <w:ilvl w:val="-1"/>
          <w:numId w:val="0"/>
        </w:numPr>
        <w:ind w:left="0" w:firstLine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2.8.3会员等级设置</w:t>
      </w:r>
    </w:p>
    <w:p>
      <w:r>
        <w:drawing>
          <wp:inline distT="0" distB="0" distL="114300" distR="114300">
            <wp:extent cx="5269865" cy="3587115"/>
            <wp:effectExtent l="0" t="0" r="6985" b="1333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分别对白金会员、钻石会员进行启用关闭操作，对应显示名称编辑以及对应1个月、3个月、12个月的价格、获得积分数量、IAP支付价格、AIP ID信息的编辑与设置；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点击保存，完成信息的修改设置。</w:t>
      </w:r>
    </w:p>
    <w:p>
      <w:pPr>
        <w:pStyle w:val="5"/>
        <w:numPr>
          <w:ilvl w:val="-1"/>
          <w:numId w:val="0"/>
        </w:numPr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2.8.4VIP会员协议</w:t>
      </w:r>
    </w:p>
    <w:p>
      <w:r>
        <w:drawing>
          <wp:inline distT="0" distB="0" distL="114300" distR="114300">
            <wp:extent cx="5268595" cy="5828030"/>
            <wp:effectExtent l="0" t="0" r="8255" b="127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2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点击进行VIP会员协议内容的编辑与修改，可进行链接、图片。视频内容的上传；针对文字格式可进行加粗、标题格式、段落布局的相关设置。</w:t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15" w:name="_Toc11271"/>
      <w:r>
        <w:rPr>
          <w:rFonts w:hint="eastAsia"/>
          <w:lang w:val="en-US" w:eastAsia="zh-CN"/>
        </w:rPr>
        <w:t>运营</w:t>
      </w:r>
      <w:bookmarkEnd w:id="4"/>
      <w:bookmarkEnd w:id="5"/>
      <w:bookmarkEnd w:id="15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16" w:name="_Toc32338"/>
      <w:bookmarkStart w:id="17" w:name="_Toc790557035"/>
      <w:bookmarkStart w:id="18" w:name="_Toc23993_WPSOffice_Level2"/>
      <w:r>
        <w:rPr>
          <w:rFonts w:hint="eastAsia"/>
          <w:lang w:val="en-US" w:eastAsia="zh-CN"/>
        </w:rPr>
        <w:t>广告</w:t>
      </w:r>
      <w:bookmarkEnd w:id="16"/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3633470" cy="1583690"/>
            <wp:effectExtent l="0" t="0" r="5080" b="1651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根据广告位置、广告标题筛选广告；可编辑、删除对应广告。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11980" cy="1974850"/>
            <wp:effectExtent l="0" t="0" r="762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通过输入广告标题（必填）、选择广告位置（必填）、广告类型（必填）和设置广告排序值进行广告添加操作。</w:t>
      </w:r>
    </w:p>
    <w:p>
      <w:pPr>
        <w:numPr>
          <w:ilvl w:val="0"/>
          <w:numId w:val="0"/>
        </w:numPr>
      </w:pPr>
    </w:p>
    <w:p>
      <w:pPr>
        <w:pStyle w:val="4"/>
        <w:numPr>
          <w:ilvl w:val="0"/>
          <w:numId w:val="0"/>
          <w:ins w:id="14" w:author="时间之外" w:date="2020-05-13T11:02:38Z"/>
        </w:numPr>
      </w:pPr>
      <w:bookmarkStart w:id="19" w:name="_Toc32186"/>
      <w:r>
        <w:rPr>
          <w:rFonts w:hint="eastAsia"/>
          <w:lang w:val="en-US" w:eastAsia="zh-CN"/>
        </w:rPr>
        <w:t>3.1.1</w:t>
      </w:r>
      <w:r>
        <w:t>广告位置</w:t>
      </w:r>
      <w:bookmarkEnd w:id="19"/>
    </w:p>
    <w:p>
      <w:pPr>
        <w:pStyle w:val="5"/>
        <w:numPr>
          <w:ilvl w:val="0"/>
          <w:numId w:val="0"/>
          <w:ins w:id="15" w:author="时间之外" w:date="2020-05-13T11:07:18Z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3.1.1.1商城列表顶部广告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191260" cy="2122170"/>
            <wp:effectExtent l="0" t="0" r="8890" b="1143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9126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16" w:author="时间之外" w:date="2020-05-13T11:04:04Z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3.1.1.2达人列表顶部广告</w:t>
      </w:r>
    </w:p>
    <w:p>
      <w:pPr>
        <w:numPr>
          <w:ilvl w:val="0"/>
          <w:numId w:val="0"/>
        </w:numPr>
        <w:ind w:left="420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153160" cy="2498090"/>
            <wp:effectExtent l="0" t="0" r="8890" b="16510"/>
            <wp:docPr id="130" name="图片 130" descr="745b957f794e29faae8003d95f8ab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745b957f794e29faae8003d95f8abdd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bidi w:val="0"/>
      </w:pPr>
      <w:r>
        <w:rPr>
          <w:rFonts w:hint="eastAsia"/>
          <w:lang w:val="en-US" w:eastAsia="zh-CN"/>
        </w:rPr>
        <w:t xml:space="preserve">3.1.1.3 </w:t>
      </w:r>
      <w:r>
        <w:t>APP启动广告</w:t>
      </w:r>
    </w:p>
    <w:p>
      <w:pPr>
        <w:numPr>
          <w:ilvl w:val="0"/>
          <w:numId w:val="0"/>
        </w:numPr>
        <w:ind w:left="813" w:leftChars="0"/>
      </w:pPr>
      <w:r>
        <w:drawing>
          <wp:inline distT="0" distB="0" distL="114300" distR="114300">
            <wp:extent cx="1397000" cy="2498090"/>
            <wp:effectExtent l="0" t="0" r="12700" b="1651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3.1.1.4</w:t>
      </w:r>
      <w:r>
        <w:t>动态话题列表顶部广告</w:t>
      </w:r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322705" cy="2343150"/>
            <wp:effectExtent l="0" t="0" r="10795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 xml:space="preserve">3.1.1.5 </w:t>
      </w:r>
      <w:r>
        <w:t>APP动态列表顶部广告</w:t>
      </w:r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2082800" cy="3690620"/>
            <wp:effectExtent l="0" t="0" r="12700" b="5080"/>
            <wp:docPr id="1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 xml:space="preserve">3.1.1.6 </w:t>
      </w:r>
      <w:r>
        <w:t>移动端动态详情广告</w:t>
      </w:r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425575" cy="2501265"/>
            <wp:effectExtent l="0" t="0" r="3175" b="13335"/>
            <wp:docPr id="1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bidi w:val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 xml:space="preserve">3.1.1.7 </w:t>
      </w:r>
      <w:r>
        <w:t>移动端动态列表模拟数据广告</w:t>
      </w:r>
    </w:p>
    <w:p>
      <w:pPr>
        <w:numPr>
          <w:ilvl w:val="0"/>
          <w:numId w:val="0"/>
        </w:numPr>
        <w:ind w:left="813"/>
        <w:rPr>
          <w:rFonts w:hint="eastAsia"/>
          <w:lang w:val="en-US" w:eastAsia="zh-CN"/>
        </w:rPr>
      </w:pPr>
      <w:r>
        <w:drawing>
          <wp:inline distT="0" distB="0" distL="114300" distR="114300">
            <wp:extent cx="1698625" cy="3004185"/>
            <wp:effectExtent l="0" t="0" r="15875" b="5715"/>
            <wp:docPr id="1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20" w:name="_Toc853"/>
      <w:r>
        <w:rPr>
          <w:rFonts w:hint="eastAsia"/>
          <w:lang w:val="en-US" w:eastAsia="zh-CN"/>
        </w:rPr>
        <w:t>3.2 签到设置</w:t>
      </w:r>
      <w:bookmarkEnd w:id="20"/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3241040" cy="3458845"/>
            <wp:effectExtent l="0" t="0" r="16510" b="8255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104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展示连续签到一定天数对应获得积分数量信息，可进行积分数量修改设置，删除某天数据，增加一天设置；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增加一天：点击输入积分数量；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删除某条数据：点击右侧“X”删除按钮；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点击保存，保存信息设置内容，当有数据没有输入积分数时，自动刹车农户对应数据并进行数据保存。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21" w:name="_Toc29439"/>
      <w:r>
        <w:rPr>
          <w:rFonts w:hint="eastAsia"/>
          <w:lang w:val="en-US" w:eastAsia="zh-CN"/>
        </w:rPr>
        <w:t>3.3 任务设置</w:t>
      </w:r>
      <w:bookmarkEnd w:id="21"/>
    </w:p>
    <w:p>
      <w:pPr>
        <w:numPr>
          <w:ilvl w:val="-1"/>
          <w:numId w:val="0"/>
        </w:numPr>
        <w:bidi w:val="0"/>
        <w:ind w:left="397" w:firstLine="0"/>
        <w:rPr>
          <w:rFonts w:hint="eastAsia"/>
          <w:lang w:val="en-US" w:eastAsia="zh-CN"/>
        </w:rPr>
      </w:pP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3109595" cy="1793875"/>
            <wp:effectExtent l="0" t="0" r="14605" b="15875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95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进行不同任务的开关、任务形成单位条件、奖励积分数、每日奖励次数上限的数据的设置；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任务包括：被点赞任务、评论任务、商品点评任务、加入圈子任务、知识点评任务、点赞任务、登录任务、分享任务、话题讨论任务。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22" w:name="_Toc16068"/>
      <w:r>
        <w:rPr>
          <w:rFonts w:hint="eastAsia"/>
          <w:lang w:val="en-US" w:eastAsia="zh-CN"/>
        </w:rPr>
        <w:t>3.4 地区管理</w:t>
      </w:r>
      <w:bookmarkEnd w:id="22"/>
    </w:p>
    <w:p>
      <w:pPr>
        <w:pStyle w:val="4"/>
        <w:numPr>
          <w:numId w:val="0"/>
        </w:numPr>
        <w:bidi w:val="0"/>
        <w:rPr>
          <w:rFonts w:hint="eastAsia"/>
          <w:lang w:val="en-US" w:eastAsia="zh-CN"/>
        </w:rPr>
      </w:pPr>
      <w:bookmarkStart w:id="23" w:name="_Toc30360"/>
      <w:r>
        <w:rPr>
          <w:rFonts w:hint="eastAsia"/>
          <w:lang w:val="en-US" w:eastAsia="zh-CN"/>
        </w:rPr>
        <w:t>3.4.1 热门城市管理</w:t>
      </w:r>
      <w:bookmarkEnd w:id="23"/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5270500" cy="4389755"/>
            <wp:effectExtent l="0" t="0" r="6350" b="10795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可进行热门城市的添加、列表展示、删除热门城市操作；</w:t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添加热门城市：输入名称和排序值，点击提交进行添加设置；</w:t>
      </w:r>
    </w:p>
    <w:p>
      <w:pPr>
        <w:numPr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删除热门城市：点击热门城市列表右侧删除按钮，删除对应热门城市信息。</w:t>
      </w:r>
    </w:p>
    <w:p>
      <w:pPr>
        <w:numPr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添加好的热门城市，在前端，选择地区的时候，会单独显示热门城市</w:t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24" w:name="_Toc31585"/>
      <w:r>
        <w:rPr>
          <w:rFonts w:hint="eastAsia"/>
          <w:lang w:val="en-US" w:eastAsia="zh-CN"/>
        </w:rPr>
        <w:t>3.4.2地区管理</w:t>
      </w:r>
      <w:bookmarkEnd w:id="24"/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5270500" cy="3184525"/>
            <wp:effectExtent l="0" t="0" r="6350" b="15875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按照父级子级方式展示地区位置，可进行子级地区的添加和删除操作；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点击添加子级地区，可以当前地区为父级进行地区添加：</w:t>
      </w:r>
    </w:p>
    <w:p>
      <w:pPr>
        <w:numPr>
          <w:ilvl w:val="-1"/>
          <w:numId w:val="0"/>
        </w:numPr>
        <w:bidi w:val="0"/>
        <w:ind w:left="397" w:firstLine="0"/>
      </w:pPr>
      <w:r>
        <w:drawing>
          <wp:inline distT="0" distB="0" distL="114300" distR="114300">
            <wp:extent cx="4867275" cy="3971925"/>
            <wp:effectExtent l="0" t="0" r="9525" b="9525"/>
            <wp:docPr id="1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输入名称（必填）和拓展信息，点击确认完成地区添加。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删除地区：点击删除该地区删除对应地区信息（需删除子级地区后才能进行父级地区的删除）。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25" w:name="_Toc12071"/>
      <w:r>
        <w:rPr>
          <w:rFonts w:hint="eastAsia"/>
          <w:lang w:val="en-US" w:eastAsia="zh-CN"/>
        </w:rPr>
        <w:t>3.5 打赏</w:t>
      </w:r>
      <w:bookmarkEnd w:id="17"/>
      <w:bookmarkEnd w:id="18"/>
      <w:bookmarkEnd w:id="25"/>
    </w:p>
    <w:p>
      <w:pPr>
        <w:pStyle w:val="4"/>
        <w:numPr>
          <w:numId w:val="0"/>
        </w:numPr>
        <w:bidi w:val="0"/>
        <w:rPr>
          <w:rFonts w:hint="eastAsia"/>
          <w:lang w:val="en-US" w:eastAsia="zh-CN"/>
        </w:rPr>
      </w:pPr>
      <w:bookmarkStart w:id="26" w:name="_Toc29204_WPSOffice_Level3"/>
      <w:bookmarkStart w:id="27" w:name="_Toc14499"/>
      <w:r>
        <w:rPr>
          <w:rFonts w:hint="eastAsia"/>
          <w:lang w:val="en-US" w:eastAsia="zh-CN"/>
        </w:rPr>
        <w:t>3.5.1打赏统计</w:t>
      </w:r>
      <w:bookmarkEnd w:id="26"/>
      <w:bookmarkEnd w:id="27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可根据打赏类型、打赏时间段筛选打赏次数和打赏数量。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889125"/>
            <wp:effectExtent l="0" t="0" r="12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eastAsia"/>
          <w:lang w:val="en-US" w:eastAsia="zh-CN"/>
        </w:rPr>
      </w:pPr>
      <w:bookmarkStart w:id="28" w:name="_Toc13892_WPSOffice_Level3"/>
      <w:bookmarkStart w:id="29" w:name="_Toc11321"/>
      <w:r>
        <w:rPr>
          <w:rFonts w:hint="eastAsia"/>
          <w:lang w:val="en-US" w:eastAsia="zh-CN"/>
        </w:rPr>
        <w:t>3.5.2 打赏清单</w:t>
      </w:r>
      <w:bookmarkEnd w:id="28"/>
      <w:bookmarkEnd w:id="29"/>
    </w:p>
    <w:p>
      <w:pPr>
        <w:numPr>
          <w:ilvl w:val="0"/>
          <w:numId w:val="0"/>
        </w:numPr>
        <w:ind w:left="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可根据打赏类型、打赏时间段、打赏用户名筛选打赏清单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28240"/>
            <wp:effectExtent l="0" t="0" r="952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eastAsia"/>
          <w:lang w:val="en-US" w:eastAsia="zh-CN"/>
        </w:rPr>
      </w:pPr>
      <w:bookmarkStart w:id="30" w:name="_Toc11378_WPSOffice_Level3"/>
      <w:bookmarkStart w:id="31" w:name="_Toc26122"/>
      <w:r>
        <w:rPr>
          <w:rFonts w:hint="eastAsia"/>
          <w:lang w:val="en-US" w:eastAsia="zh-CN"/>
        </w:rPr>
        <w:t>3.5.3打赏礼物</w:t>
      </w:r>
      <w:bookmarkEnd w:id="30"/>
      <w:bookmarkEnd w:id="31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可查看打赏礼物。可编辑和删除打赏礼物。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编辑：可以编辑礼物名称、价格、图标、特效图标、排序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删除：删除礼物后该礼物不在前端圈子打赏列表出现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62505"/>
            <wp:effectExtent l="0" t="0" r="1016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添加打赏礼物：输入如下图信息即可添加成功。</w:t>
      </w:r>
      <w:r>
        <w:t>添加成功后在圈子打赏列表显示，打赏成功显示打赏特效。</w:t>
      </w: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3129915" cy="4291965"/>
            <wp:effectExtent l="0" t="0" r="1333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11020" cy="3204210"/>
            <wp:effectExtent l="0" t="0" r="17780" b="21590"/>
            <wp:docPr id="16" name="图片 4" descr="/Users/can/Desktop/屏幕快照 2019-08-20 下午3.41.13.png屏幕快照 2019-08-20 下午3.4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/Users/can/Desktop/屏幕快照 2019-08-20 下午3.41.13.png屏幕快照 2019-08-20 下午3.41.13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4665" cy="3215005"/>
            <wp:effectExtent l="0" t="0" r="13335" b="10795"/>
            <wp:docPr id="17" name="图片 4" descr="/Users/can/Desktop/屏幕快照 2019-08-20 下午3.41.18.png屏幕快照 2019-08-20 下午3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/Users/can/Desktop/屏幕快照 2019-08-20 下午3.41.18.png屏幕快照 2019-08-20 下午3.41.18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32" w:name="_Toc27852"/>
      <w:bookmarkStart w:id="33" w:name="_Toc10405_WPSOffice_Level2"/>
      <w:bookmarkStart w:id="34" w:name="_Toc1685602134"/>
      <w:r>
        <w:rPr>
          <w:rFonts w:hint="eastAsia"/>
          <w:lang w:val="en-US" w:eastAsia="zh-CN"/>
        </w:rPr>
        <w:t>3.6 标签</w:t>
      </w:r>
      <w:bookmarkEnd w:id="32"/>
    </w:p>
    <w:p>
      <w:pPr>
        <w:pStyle w:val="4"/>
        <w:numPr>
          <w:numId w:val="0"/>
        </w:numPr>
        <w:bidi w:val="0"/>
        <w:rPr>
          <w:rFonts w:hint="eastAsia"/>
          <w:lang w:val="en-US" w:eastAsia="zh-CN"/>
        </w:rPr>
      </w:pPr>
      <w:bookmarkStart w:id="35" w:name="_Toc9752"/>
      <w:r>
        <w:rPr>
          <w:rFonts w:hint="eastAsia"/>
          <w:lang w:val="en-US" w:eastAsia="zh-CN"/>
        </w:rPr>
        <w:t>3.6.1标签列表</w:t>
      </w:r>
      <w:bookmarkEnd w:id="3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目前仅用于前端用户标签处，如果二次开发，可以直接拓展使用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71135" cy="2941320"/>
            <wp:effectExtent l="0" t="0" r="5715" b="11430"/>
            <wp:docPr id="13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通过标签名称和标签分类进行条件筛选，列表展示对应条件下的标签列表信息；可进行新增标签、编辑标签、删除标签等操作；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新增标签：通过输入标签名称（必填），选择标签分类（必填）以及权重数，点击提交完成标签新增；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4772025" cy="3448050"/>
            <wp:effectExtent l="0" t="0" r="9525" b="0"/>
            <wp:docPr id="1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编辑标签：可进行对应标签的名称、分类以及权重数据的修改；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删除标签：删除对应标签的标签信息。</w:t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36" w:name="_Toc4845"/>
      <w:r>
        <w:rPr>
          <w:rFonts w:hint="eastAsia"/>
          <w:lang w:val="en-US" w:eastAsia="zh-CN"/>
        </w:rPr>
        <w:t>3.6.2标签分类</w:t>
      </w:r>
      <w:bookmarkEnd w:id="36"/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67325" cy="2112010"/>
            <wp:effectExtent l="0" t="0" r="9525" b="2540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展示标签分类的列表信息，以及新增分类、编辑分类、删除分类操作；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新增分类：输入分类名称（必填）、分类权重（必填），点击提交完成标签分类的新增；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4838700" cy="3086100"/>
            <wp:effectExtent l="0" t="0" r="0" b="0"/>
            <wp:docPr id="1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编辑分类：进行对应标签的分类名称、分类权重信息的修改；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删除分类：删除对应分类标签数据。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37" w:name="_Toc15853"/>
      <w:r>
        <w:rPr>
          <w:rFonts w:hint="eastAsia"/>
          <w:lang w:val="en-US" w:eastAsia="zh-CN"/>
        </w:rPr>
        <w:t>3.7 敏感词</w:t>
      </w:r>
      <w:bookmarkEnd w:id="37"/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67960" cy="2414905"/>
            <wp:effectExtent l="0" t="0" r="8890" b="4445"/>
            <wp:docPr id="1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根据敏感词类型和名称进行敏感词的筛选，下方列表展示对应条件下的敏感词信息；可进行新增敏感词、编辑敏感词。删除敏感词操作；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新增敏感词-替换：输入敏感词内容，选择类型为替换，并输入替换词内容，点击提交完成替换敏感词的添加；</w:t>
      </w: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4791075" cy="3009900"/>
            <wp:effectExtent l="0" t="0" r="9525" b="0"/>
            <wp:docPr id="1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新增敏感词-提示：输入敏感词内容，选择提示类型，点击提交完成提示敏感词的新增；</w:t>
      </w:r>
    </w:p>
    <w:p>
      <w:pPr>
        <w:numPr>
          <w:ilvl w:val="0"/>
          <w:numId w:val="0"/>
        </w:numPr>
        <w:bidi w:val="0"/>
        <w:ind w:left="397"/>
        <w:rPr>
          <w:rFonts w:hint="eastAsia"/>
          <w:lang w:val="en-US" w:eastAsia="zh-CN"/>
        </w:rPr>
      </w:pPr>
      <w:r>
        <w:drawing>
          <wp:inline distT="0" distB="0" distL="114300" distR="114300">
            <wp:extent cx="4838700" cy="2438400"/>
            <wp:effectExtent l="0" t="0" r="0" b="0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编辑敏感词：进行敏感词内容以及类型（替换时，进行替换敏感词的内容编辑）的编辑修改；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删除敏感词：删除对应的敏感词信息。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38" w:name="_Toc30051"/>
      <w:r>
        <w:rPr>
          <w:rFonts w:hint="eastAsia"/>
          <w:lang w:val="en-US" w:eastAsia="zh-CN"/>
        </w:rPr>
        <w:t>3.8 举报管理</w:t>
      </w:r>
      <w:bookmarkEnd w:id="33"/>
      <w:bookmarkEnd w:id="34"/>
      <w:bookmarkEnd w:id="38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可根据举报处理状态筛选举报内容，可</w:t>
      </w:r>
      <w:r>
        <w:rPr>
          <w:rFonts w:hint="default"/>
          <w:lang w:eastAsia="zh-CN"/>
        </w:rPr>
        <w:t>查看、</w:t>
      </w:r>
      <w:r>
        <w:rPr>
          <w:rFonts w:hint="eastAsia"/>
          <w:lang w:val="en-US" w:eastAsia="zh-CN"/>
        </w:rPr>
        <w:t>通过、驳回他人的举报。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查看：进入PC端内容详情（TS+3.0暂未使用该功能）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通过：通过举报，给举报用户发送通过通知，由管理员手动删除举报内容（TS+3.0暂未使用该功能）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驳回：驳回举报，给举报用户发送被驳回通知（TS+3.0暂未使用该功能）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03475"/>
            <wp:effectExtent l="0" t="0" r="635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39" w:name="_Toc29204_WPSOffice_Level2"/>
      <w:bookmarkStart w:id="40" w:name="_Toc310794914"/>
      <w:bookmarkStart w:id="41" w:name="_Toc16084"/>
      <w:r>
        <w:rPr>
          <w:rFonts w:hint="eastAsia"/>
          <w:lang w:val="en-US" w:eastAsia="zh-CN"/>
        </w:rPr>
        <w:t>3.9意见反馈</w:t>
      </w:r>
      <w:bookmarkEnd w:id="39"/>
      <w:bookmarkEnd w:id="40"/>
      <w:bookmarkEnd w:id="41"/>
    </w:p>
    <w:p>
      <w:pPr>
        <w:tabs>
          <w:tab w:val="left" w:pos="3172"/>
        </w:tabs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可查看前端所有用户反馈的意见，也可删除该意见</w:t>
      </w:r>
      <w:r>
        <w:rPr>
          <w:rFonts w:hint="default"/>
          <w:lang w:eastAsia="zh-CN"/>
        </w:rPr>
        <w:t>，删除后不会再显示</w:t>
      </w:r>
      <w:r>
        <w:rPr>
          <w:rFonts w:hint="eastAsia"/>
          <w:lang w:val="en-US" w:eastAsia="zh-CN"/>
        </w:rPr>
        <w:t>。</w:t>
      </w:r>
    </w:p>
    <w:p>
      <w:r>
        <w:drawing>
          <wp:inline distT="0" distB="0" distL="114300" distR="114300">
            <wp:extent cx="4418965" cy="1706880"/>
            <wp:effectExtent l="0" t="0" r="635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bookmarkStart w:id="42" w:name="_Toc1913"/>
      <w:r>
        <w:rPr>
          <w:rFonts w:hint="eastAsia"/>
          <w:lang w:val="en-US" w:eastAsia="zh-CN"/>
        </w:rPr>
        <w:t>3.10关于我们</w:t>
      </w:r>
      <w:bookmarkEnd w:id="42"/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06875" cy="2378710"/>
            <wp:effectExtent l="0" t="0" r="3175" b="2540"/>
            <wp:docPr id="1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网址输入框：可以直接输入一个链接，当没有在富文本内输入内容的时候，前端直接获取输入的链接内容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富文本输入框：输入富文本内容，在前端 设置-关于我们 内显示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可进行关于我们页面内容的编写或修改以及对应内容预览效果展示，点击提交完成修改。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bookmarkStart w:id="43" w:name="_Toc8526"/>
      <w:r>
        <w:rPr>
          <w:rFonts w:hint="eastAsia"/>
          <w:lang w:val="en-US" w:eastAsia="zh-CN"/>
        </w:rPr>
        <w:t>3.11 条款设置</w:t>
      </w:r>
      <w:bookmarkEnd w:id="43"/>
    </w:p>
    <w:p>
      <w:pPr>
        <w:pStyle w:val="4"/>
        <w:numPr>
          <w:numId w:val="0"/>
        </w:numPr>
        <w:ind w:leftChars="0"/>
        <w:rPr>
          <w:rFonts w:hint="eastAsia"/>
          <w:lang w:val="en-US" w:eastAsia="zh-CN"/>
        </w:rPr>
      </w:pPr>
      <w:bookmarkStart w:id="44" w:name="_Toc4207"/>
      <w:r>
        <w:rPr>
          <w:rFonts w:hint="eastAsia"/>
          <w:lang w:val="en-US" w:eastAsia="zh-CN"/>
        </w:rPr>
        <w:t>3.11.1用户协议</w:t>
      </w:r>
      <w:bookmarkEnd w:id="44"/>
    </w:p>
    <w:p>
      <w:r>
        <w:drawing>
          <wp:inline distT="0" distB="0" distL="114300" distR="114300">
            <wp:extent cx="4031615" cy="2915920"/>
            <wp:effectExtent l="0" t="0" r="6985" b="17780"/>
            <wp:docPr id="1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可进行用户协议外部链接地址的设置以及条款内容的设置（可进行链接添加、图片、视频内容的写入，以及家畜、标题、段落的文字布局设置），点击保存保存设置。</w:t>
      </w:r>
    </w:p>
    <w:p>
      <w:pPr>
        <w:pStyle w:val="4"/>
        <w:numPr>
          <w:numId w:val="0"/>
        </w:numPr>
        <w:ind w:leftChars="0"/>
        <w:rPr>
          <w:rFonts w:hint="default"/>
          <w:lang w:val="en-US" w:eastAsia="zh-CN"/>
        </w:rPr>
      </w:pPr>
      <w:bookmarkStart w:id="45" w:name="_Toc1372"/>
      <w:r>
        <w:rPr>
          <w:rFonts w:hint="eastAsia"/>
          <w:lang w:val="en-US" w:eastAsia="zh-CN"/>
        </w:rPr>
        <w:t>3.11.2隐私条款</w:t>
      </w:r>
      <w:bookmarkEnd w:id="45"/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056380" cy="2889250"/>
            <wp:effectExtent l="0" t="0" r="1270" b="6350"/>
            <wp:docPr id="1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可进行隐私条款外部链接地址的设置以及条款内容的设置（可进行链接添加、图片、视频内容的写入，以及家畜、标题、段落的文字布局设置），点击保存保存设置。</w:t>
      </w:r>
    </w:p>
    <w:p>
      <w:pPr>
        <w:pStyle w:val="3"/>
        <w:numPr>
          <w:numId w:val="0"/>
        </w:numPr>
        <w:ind w:leftChars="0"/>
        <w:rPr>
          <w:rFonts w:hint="default"/>
          <w:lang w:val="en-US" w:eastAsia="zh-CN"/>
        </w:rPr>
      </w:pPr>
      <w:bookmarkStart w:id="46" w:name="_Toc14104"/>
      <w:r>
        <w:rPr>
          <w:rFonts w:hint="eastAsia"/>
          <w:lang w:val="en-US" w:eastAsia="zh-CN"/>
        </w:rPr>
        <w:t>3.12 H5配置</w:t>
      </w:r>
      <w:bookmarkEnd w:id="46"/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5272405" cy="2462530"/>
            <wp:effectExtent l="0" t="0" r="4445" b="13970"/>
            <wp:docPr id="1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进行H5客户端的开启与关闭设置，三方平台、安卓、苹果平台的下载地址设置，点击提交保存设置。 【TS+3.0没有单独的H5 端，只有4个H5单页，用于分享使用】</w:t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47" w:name="_Toc849890094"/>
      <w:bookmarkStart w:id="48" w:name="_Toc23993_WPSOffice_Level1"/>
      <w:bookmarkStart w:id="49" w:name="_Toc10765"/>
      <w:r>
        <w:rPr>
          <w:rFonts w:hint="eastAsia"/>
          <w:lang w:val="en-US" w:eastAsia="zh-CN"/>
        </w:rPr>
        <w:t>财务</w:t>
      </w:r>
      <w:bookmarkEnd w:id="47"/>
      <w:bookmarkEnd w:id="48"/>
      <w:bookmarkEnd w:id="49"/>
    </w:p>
    <w:p>
      <w:pPr>
        <w:pStyle w:val="3"/>
        <w:numPr>
          <w:ilvl w:val="1"/>
          <w:numId w:val="2"/>
        </w:numPr>
        <w:bidi w:val="0"/>
        <w:jc w:val="left"/>
        <w:rPr>
          <w:rFonts w:hint="eastAsia"/>
          <w:lang w:val="en-US" w:eastAsia="zh-CN"/>
        </w:rPr>
      </w:pPr>
      <w:bookmarkStart w:id="50" w:name="_Toc13892_WPSOffice_Level2"/>
      <w:bookmarkStart w:id="51" w:name="_Toc1189073661"/>
      <w:bookmarkStart w:id="52" w:name="_Toc19365"/>
      <w:r>
        <w:rPr>
          <w:rFonts w:hint="eastAsia"/>
          <w:lang w:val="en-US" w:eastAsia="zh-CN"/>
        </w:rPr>
        <w:t>积分</w:t>
      </w:r>
      <w:bookmarkEnd w:id="50"/>
      <w:bookmarkEnd w:id="51"/>
      <w:bookmarkEnd w:id="52"/>
    </w:p>
    <w:p>
      <w:pPr>
        <w:pStyle w:val="4"/>
        <w:numPr>
          <w:ilvl w:val="2"/>
          <w:numId w:val="2"/>
        </w:numPr>
        <w:bidi w:val="0"/>
        <w:jc w:val="left"/>
        <w:rPr>
          <w:rFonts w:hint="eastAsia"/>
          <w:lang w:val="en-US" w:eastAsia="zh-CN"/>
        </w:rPr>
      </w:pPr>
      <w:bookmarkStart w:id="53" w:name="_Toc22276_WPSOffice_Level3"/>
      <w:bookmarkStart w:id="54" w:name="_Toc32420"/>
      <w:r>
        <w:rPr>
          <w:rFonts w:hint="eastAsia"/>
          <w:lang w:val="en-US" w:eastAsia="zh-CN"/>
        </w:rPr>
        <w:t>统计</w:t>
      </w:r>
      <w:bookmarkEnd w:id="53"/>
      <w:bookmarkEnd w:id="54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可查看积分提现、充值</w:t>
      </w:r>
      <w:r>
        <w:rPr>
          <w:rFonts w:hint="default"/>
          <w:lang w:eastAsia="zh-CN"/>
        </w:rPr>
        <w:t>的交易总量和交易笔数统计。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06600"/>
            <wp:effectExtent l="0" t="0" r="1079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55" w:name="_Toc2972_WPSOffice_Level3"/>
      <w:bookmarkStart w:id="56" w:name="_Toc18623"/>
      <w:r>
        <w:rPr>
          <w:rFonts w:hint="eastAsia"/>
          <w:lang w:val="en-US" w:eastAsia="zh-CN"/>
        </w:rPr>
        <w:t>流水</w:t>
      </w:r>
      <w:bookmarkEnd w:id="55"/>
      <w:bookmarkEnd w:id="56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可根据类型、状态、用户名搜索</w:t>
      </w:r>
      <w:r>
        <w:rPr>
          <w:rFonts w:hint="default"/>
          <w:lang w:eastAsia="zh-CN"/>
        </w:rPr>
        <w:t>积分</w:t>
      </w:r>
      <w:r>
        <w:rPr>
          <w:rFonts w:hint="eastAsia"/>
          <w:lang w:val="en-US" w:eastAsia="zh-CN"/>
        </w:rPr>
        <w:t>流水。</w:t>
      </w:r>
      <w:r>
        <w:rPr>
          <w:rFonts w:hint="default"/>
          <w:lang w:eastAsia="zh-CN"/>
        </w:rPr>
        <w:t>积分流水显示信息包括：用户昵称、交易信息、积分数量、积分类型、交易状态、交易时间。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513330"/>
            <wp:effectExtent l="0" t="0" r="165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57" w:name="_Toc993_WPSOffice_Level3"/>
      <w:bookmarkStart w:id="58" w:name="_Toc469"/>
      <w:r>
        <w:rPr>
          <w:rFonts w:hint="eastAsia"/>
          <w:lang w:val="en-US" w:eastAsia="zh-CN"/>
        </w:rPr>
        <w:t>配置</w:t>
      </w:r>
      <w:bookmarkEnd w:id="57"/>
      <w:bookmarkEnd w:id="58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</w:t>
      </w:r>
      <w:r>
        <w:rPr>
          <w:rFonts w:hint="default"/>
          <w:lang w:eastAsia="zh-CN"/>
        </w:rPr>
        <w:t>输入</w:t>
      </w:r>
      <w:r>
        <w:rPr>
          <w:rFonts w:hint="eastAsia"/>
          <w:lang w:val="en-US" w:eastAsia="zh-CN"/>
        </w:rPr>
        <w:t>积分规则、充值规则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提现规则</w:t>
      </w:r>
      <w:r>
        <w:t>、</w:t>
      </w:r>
      <w:r>
        <w:rPr>
          <w:rFonts w:hint="eastAsia"/>
          <w:lang w:val="en-US" w:eastAsia="zh-CN"/>
        </w:rPr>
        <w:t>设置提现开关和充值开关</w:t>
      </w:r>
      <w:r>
        <w:rPr>
          <w:rFonts w:hint="default"/>
          <w:lang w:eastAsia="zh-CN"/>
        </w:rPr>
        <w:t>(开启时可以提现/充值，关闭时前端没有提现/充值入口)</w:t>
      </w:r>
      <w:r>
        <w:rPr>
          <w:rFonts w:hint="eastAsia"/>
          <w:lang w:val="en-US" w:eastAsia="zh-CN"/>
        </w:rPr>
        <w:t>、积分名称、充值选项、设置兑换比例、单笔最大充值金额、单笔最小充值金额。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916045"/>
            <wp:effectExtent l="0" t="0" r="133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59" w:name="_Toc11378_WPSOffice_Level2"/>
      <w:bookmarkStart w:id="60" w:name="_Toc278201445"/>
      <w:bookmarkStart w:id="61" w:name="_Toc3662"/>
      <w:r>
        <w:rPr>
          <w:rFonts w:hint="eastAsia"/>
          <w:lang w:val="en-US" w:eastAsia="zh-CN"/>
        </w:rPr>
        <w:t>充值</w:t>
      </w:r>
      <w:bookmarkEnd w:id="59"/>
      <w:bookmarkEnd w:id="60"/>
      <w:bookmarkEnd w:id="61"/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62" w:name="_Toc23705_WPSOffice_Level3"/>
      <w:bookmarkStart w:id="63" w:name="_Toc2016"/>
      <w:r>
        <w:rPr>
          <w:rFonts w:hint="eastAsia"/>
          <w:lang w:val="en-US" w:eastAsia="zh-CN"/>
        </w:rPr>
        <w:t>统计</w:t>
      </w:r>
      <w:bookmarkEnd w:id="62"/>
      <w:bookmarkEnd w:id="63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查看钱包统计</w:t>
      </w:r>
      <w:r>
        <w:rPr>
          <w:rFonts w:hint="default"/>
          <w:lang w:eastAsia="zh-CN"/>
        </w:rPr>
        <w:t>，包括：类型(收入、支出)、总数量、总金额。</w:t>
      </w:r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80510" cy="2802890"/>
            <wp:effectExtent l="0" t="0" r="15240" b="165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64" w:name="_Toc11173"/>
      <w:bookmarkStart w:id="65" w:name="_Toc17095_WPSOffice_Level3"/>
      <w:r>
        <w:rPr>
          <w:rFonts w:hint="default"/>
          <w:lang w:eastAsia="zh-CN"/>
        </w:rPr>
        <w:t>设置</w:t>
      </w:r>
      <w:bookmarkEnd w:id="64"/>
    </w:p>
    <w:p>
      <w:pPr>
        <w:ind w:firstLine="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可设置余额充值、提现开关，可设置充值固定金额，可添加钱包使用规则。(TS+3.0没有使用该功能)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8495" cy="2477770"/>
            <wp:effectExtent l="0" t="0" r="8255" b="1778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47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66" w:name="_Toc1687"/>
      <w:r>
        <w:rPr>
          <w:rFonts w:hint="default"/>
          <w:lang w:eastAsia="zh-CN"/>
        </w:rPr>
        <w:t>充值流水</w:t>
      </w:r>
      <w:bookmarkEnd w:id="66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显示充值流水记录，可根据状态筛选，可根据用户昵称搜索。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6690" cy="2244090"/>
            <wp:effectExtent l="0" t="0" r="16510" b="16510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eastAsia"/>
          <w:lang w:val="en-US" w:eastAsia="zh-CN"/>
        </w:rPr>
      </w:pPr>
      <w:bookmarkStart w:id="67" w:name="_Toc31726"/>
      <w:r>
        <w:rPr>
          <w:rFonts w:hint="eastAsia"/>
          <w:lang w:val="en-US" w:eastAsia="zh-CN"/>
        </w:rPr>
        <w:t>提现审核</w:t>
      </w:r>
      <w:bookmarkEnd w:id="65"/>
      <w:bookmarkEnd w:id="67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可查看提现审核，可根据状态、申请时间、用户名筛选数据，可同意、拒绝申请。</w:t>
      </w:r>
      <w:r>
        <w:rPr>
          <w:rFonts w:hint="default"/>
          <w:lang w:eastAsia="zh-CN"/>
        </w:rPr>
        <w:t>同意申请：由管理员将提现金额汇到申请人账号（TS+3.0暂未使用该功能）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拒绝</w:t>
      </w:r>
      <w:r>
        <w:rPr>
          <w:rFonts w:hint="default"/>
          <w:lang w:eastAsia="zh-CN"/>
        </w:rPr>
        <w:t>申请：提现申请被驳回，申请人钱包余额增加（TS+3.0暂未使用该功能）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929890"/>
            <wp:effectExtent l="0" t="0" r="8255" b="3810"/>
            <wp:docPr id="1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68" w:name="_Toc659786596"/>
      <w:bookmarkStart w:id="69" w:name="_Toc27041_WPSOffice_Level1"/>
      <w:bookmarkStart w:id="70" w:name="_Toc16023"/>
      <w:r>
        <w:rPr>
          <w:rFonts w:hint="eastAsia"/>
          <w:lang w:val="en-US" w:eastAsia="zh-CN"/>
        </w:rPr>
        <w:t>商城</w:t>
      </w:r>
      <w:bookmarkEnd w:id="68"/>
      <w:bookmarkEnd w:id="69"/>
      <w:bookmarkEnd w:id="70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71" w:name="_Toc12035"/>
      <w:bookmarkStart w:id="72" w:name="_Toc1575249511"/>
      <w:bookmarkStart w:id="73" w:name="_Toc21789_WPSOffice_Level2"/>
      <w:r>
        <w:rPr>
          <w:rFonts w:hint="eastAsia"/>
          <w:lang w:val="en-US" w:eastAsia="zh-CN"/>
        </w:rPr>
        <w:t>商城统计</w:t>
      </w:r>
      <w:bookmarkEnd w:id="71"/>
    </w:p>
    <w:p>
      <w:pPr>
        <w:pStyle w:val="4"/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74" w:name="_Toc4919"/>
      <w:r>
        <w:rPr>
          <w:rFonts w:hint="eastAsia"/>
          <w:lang w:val="en-US" w:eastAsia="zh-CN"/>
        </w:rPr>
        <w:t>5.1.1商品数量统计</w:t>
      </w:r>
      <w:bookmarkEnd w:id="74"/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4376420" cy="2360930"/>
            <wp:effectExtent l="0" t="0" r="5080" b="1270"/>
            <wp:docPr id="1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642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397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通过发起用户的搜索和商品分类的选择进行筛选，显示对应的上架商品和下架商品的数量数据。</w:t>
      </w:r>
    </w:p>
    <w:p>
      <w:pPr>
        <w:pStyle w:val="4"/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75" w:name="_Toc27171"/>
      <w:r>
        <w:rPr>
          <w:rFonts w:hint="eastAsia"/>
          <w:lang w:val="en-US" w:eastAsia="zh-CN"/>
        </w:rPr>
        <w:t>5.1.2订单统计（金额）</w:t>
      </w:r>
      <w:bookmarkEnd w:id="75"/>
    </w:p>
    <w:p>
      <w:pPr>
        <w:numPr>
          <w:ilvl w:val="1"/>
          <w:numId w:val="0"/>
        </w:numPr>
        <w:bidi w:val="0"/>
        <w:ind w:left="397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3815080" cy="2480945"/>
            <wp:effectExtent l="0" t="0" r="13970" b="14605"/>
            <wp:docPr id="1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397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通过卖家的搜索、商品的分类、时间单位的选择、统计时长的选择进行条件筛选，显示对应的条件下订单总量、总金额、商家收入金额、平台抽成金额等统计数据。</w:t>
      </w:r>
    </w:p>
    <w:p>
      <w:pPr>
        <w:pStyle w:val="4"/>
        <w:numPr>
          <w:numId w:val="0"/>
        </w:numPr>
        <w:bidi w:val="0"/>
        <w:ind w:left="397" w:leftChars="0"/>
        <w:rPr>
          <w:rFonts w:hint="default"/>
          <w:lang w:val="en-US" w:eastAsia="zh-CN"/>
        </w:rPr>
      </w:pPr>
      <w:bookmarkStart w:id="76" w:name="_Toc12025"/>
      <w:r>
        <w:rPr>
          <w:rFonts w:hint="eastAsia"/>
          <w:lang w:val="en-US" w:eastAsia="zh-CN"/>
        </w:rPr>
        <w:t>5.1.3订单统计（积分）</w:t>
      </w:r>
      <w:bookmarkEnd w:id="76"/>
    </w:p>
    <w:p>
      <w:pPr>
        <w:numPr>
          <w:ilvl w:val="0"/>
          <w:numId w:val="0"/>
        </w:numPr>
        <w:bidi w:val="0"/>
        <w:ind w:left="397"/>
      </w:pPr>
      <w:r>
        <w:drawing>
          <wp:inline distT="0" distB="0" distL="114300" distR="114300">
            <wp:extent cx="5274310" cy="3538855"/>
            <wp:effectExtent l="0" t="0" r="2540" b="4445"/>
            <wp:docPr id="1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0" w:firstLine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通过卖家的搜索、商品的分类、时间单位的选择、统计时长的选择进行条件筛选，显示对应的条件下订单总量、总积分、商家收入积分、平台抽成积分等统计数据。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77" w:name="_Toc18200"/>
      <w:r>
        <w:rPr>
          <w:rFonts w:hint="eastAsia"/>
          <w:lang w:val="en-US" w:eastAsia="zh-CN"/>
        </w:rPr>
        <w:t>商城商品</w:t>
      </w:r>
      <w:bookmarkEnd w:id="72"/>
      <w:bookmarkEnd w:id="73"/>
      <w:bookmarkEnd w:id="77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可根据商品标题、卖家用户名、商品分类、商品状态筛选商品；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可将商品设置成全局置顶、分类置顶、卖家置顶，可将商品上架或者下架</w:t>
      </w:r>
      <w:r>
        <w:rPr>
          <w:rFonts w:hint="default"/>
          <w:lang w:eastAsia="zh-CN"/>
        </w:rPr>
        <w:t>，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全局置顶：在商城全部分类、商品分类、卖家个人主页商品列表都置顶该商品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分类置顶：在商品分类下置顶该商品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卖家置顶：在马家个人主页商品列表置顶该商品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下架/上架：</w:t>
      </w:r>
      <w:r>
        <w:rPr>
          <w:rFonts w:hint="default"/>
          <w:lang w:eastAsia="zh-CN"/>
        </w:rPr>
        <w:t>商品下架后不在前端显示，上架后在前端显示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删除：商品删除后，则不再显示</w:t>
      </w:r>
    </w:p>
    <w:p>
      <w:pPr>
        <w:keepNext w:val="0"/>
        <w:keepLines w:val="0"/>
        <w:widowControl/>
        <w:suppressLineNumbers w:val="0"/>
        <w:ind w:left="420" w:hanging="420" w:hanging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购买条件：设置购买商品的条件，满足条件的用户才能购买；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圈子数量：创建的圈子数量，达到这个数量后，才能购买此商品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邀请用户：邀请成功注册本系统的用户，达到这个数量后，才能购买此商品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分享圈子数：分享圈子给微信好友/朋友圈，达到这个数量后，才能购买此商品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圈子动态数：发布关联了圈子的动态数量，达到这个数量后，才能购买此商品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评论数量：在系统内发布评论的数量，达到这个数量后，才能购买此商品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连续签到次数：连续签到的次数，达到这个数量后，才能购买此商品</w:t>
      </w:r>
    </w:p>
    <w:p>
      <w:pPr>
        <w:keepNext w:val="0"/>
        <w:keepLines w:val="0"/>
        <w:widowControl/>
        <w:suppressLineNumbers w:val="0"/>
        <w:ind w:left="42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分享此商品：分享此商品的次数，达到这个数量后，才能购买此商品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9070" cy="2292985"/>
            <wp:effectExtent l="0" t="0" r="17780" b="12065"/>
            <wp:docPr id="1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78" w:name="_Toc32554_WPSOffice_Level2"/>
      <w:bookmarkStart w:id="79" w:name="_Toc1040131161"/>
      <w:bookmarkStart w:id="80" w:name="_Toc16517"/>
      <w:r>
        <w:rPr>
          <w:rFonts w:hint="eastAsia"/>
          <w:lang w:val="en-US" w:eastAsia="zh-CN"/>
        </w:rPr>
        <w:t>商城订单</w:t>
      </w:r>
      <w:bookmarkEnd w:id="78"/>
      <w:bookmarkEnd w:id="79"/>
      <w:bookmarkEnd w:id="80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可根据商品ID、买家、卖家、订单状态、购买日期筛选订单，也到导出订单。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发货：可以输入物流信息，确认发货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139950"/>
            <wp:effectExtent l="0" t="0" r="152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81" w:name="_Toc967536347"/>
      <w:bookmarkStart w:id="82" w:name="_Toc966_WPSOffice_Level2"/>
      <w:bookmarkStart w:id="83" w:name="_Toc28111"/>
      <w:r>
        <w:rPr>
          <w:rFonts w:hint="eastAsia"/>
          <w:lang w:val="en-US" w:eastAsia="zh-CN"/>
        </w:rPr>
        <w:t>商品分类</w:t>
      </w:r>
      <w:bookmarkEnd w:id="81"/>
      <w:bookmarkEnd w:id="82"/>
      <w:bookmarkEnd w:id="83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可查看系统中所有的商品分类，可编辑、</w:t>
      </w:r>
      <w:r>
        <w:rPr>
          <w:rFonts w:hint="default"/>
          <w:lang w:eastAsia="zh-CN"/>
        </w:rPr>
        <w:t>停用/启用</w:t>
      </w:r>
      <w:r>
        <w:rPr>
          <w:rFonts w:hint="eastAsia"/>
          <w:lang w:val="en-US" w:eastAsia="zh-CN"/>
        </w:rPr>
        <w:t>、删除分类。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编辑：可编辑商品分类名称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分类图标</w:t>
      </w:r>
      <w:r>
        <w:rPr>
          <w:rFonts w:hint="default"/>
          <w:lang w:eastAsia="zh-CN"/>
        </w:rPr>
        <w:t>、排序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停用/启用：停用时商品分类不在前端显示，启用时商品分类在前端显示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删除：只有该分类下没有商品的分类才能被删除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0570" cy="2644775"/>
            <wp:effectExtent l="0" t="0" r="1143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可添加商品分类：输入如图信息即可添加商品分类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57905" cy="2353310"/>
            <wp:effectExtent l="0" t="0" r="4445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84" w:name="_Toc15474"/>
      <w:bookmarkStart w:id="85" w:name="_Toc637208945"/>
      <w:bookmarkStart w:id="86" w:name="_Toc24792_WPSOffice_Level2"/>
      <w:r>
        <w:rPr>
          <w:rFonts w:hint="eastAsia"/>
          <w:lang w:val="en-US" w:eastAsia="zh-CN"/>
        </w:rPr>
        <w:t>品牌管理</w:t>
      </w:r>
      <w:bookmarkEnd w:id="84"/>
    </w:p>
    <w:p>
      <w:pPr>
        <w:numPr>
          <w:ilvl w:val="0"/>
          <w:numId w:val="0"/>
        </w:numPr>
        <w:bidi w:val="0"/>
        <w:ind w:left="397" w:leftChars="0"/>
      </w:pPr>
      <w:r>
        <w:drawing>
          <wp:inline distT="0" distB="0" distL="114300" distR="114300">
            <wp:extent cx="5265420" cy="1601470"/>
            <wp:effectExtent l="0" t="0" r="11430" b="17780"/>
            <wp:docPr id="1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可通过品牌关键字、创建者名称、品牌ID的搜索，筛选出对应条件下的品牌信息；可进行品牌添加、品牌编辑、上架或下架品牌、删除操作；</w:t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编辑品牌：对品牌名称、品牌简介、品牌图标、品牌附图标、排序值进行编辑修改；</w:t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删除品牌：删除对应品牌的相关信息；删除后不可找回</w:t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创建品牌：通过输入品牌名称（必填）、品牌简介、品牌图标（必填）、品牌副图标、排序值，点击确定完成品牌的创建操作。</w:t>
      </w:r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上架/下架：被下架后前台则不显示</w:t>
      </w:r>
    </w:p>
    <w:p>
      <w:pPr>
        <w:numPr>
          <w:ilvl w:val="0"/>
          <w:numId w:val="0"/>
        </w:numPr>
        <w:bidi w:val="0"/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108325" cy="3665220"/>
            <wp:effectExtent l="0" t="0" r="15875" b="11430"/>
            <wp:docPr id="1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87" w:name="_Toc9073"/>
      <w:r>
        <w:rPr>
          <w:rFonts w:hint="eastAsia"/>
          <w:lang w:val="en-US" w:eastAsia="zh-CN"/>
        </w:rPr>
        <w:t>商城配置</w:t>
      </w:r>
      <w:bookmarkEnd w:id="85"/>
      <w:bookmarkEnd w:id="86"/>
      <w:bookmarkEnd w:id="87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可设置</w:t>
      </w:r>
      <w:r>
        <w:rPr>
          <w:rFonts w:hint="default"/>
          <w:lang w:eastAsia="zh-CN"/>
        </w:rPr>
        <w:t>：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全部分类图标：显示在前台，商品类别第一个图标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商家定义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作为商家的用户拥有发布商品的权限：已认证用户  /   特定权限用户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认证类型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用户通过哪些认证后视为商家，不选择则表示不限类型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商品定价策略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新商品发布时，或商品修改时，允许的定价策略：人名币+积分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交易金额提成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交易时，平台对人民币部分的抽成百分比，范围0~100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交易时，平台对积分部分的抽成百分比，范围0~100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5242560"/>
            <wp:effectExtent l="0" t="0" r="381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  <w:ins w:id="17" w:author="时间之外" w:date="2020-05-13T11:51:12Z"/>
        </w:numPr>
        <w:rPr>
          <w:rFonts w:hint="eastAsia"/>
          <w:lang w:val="en-US" w:eastAsia="zh-CN"/>
        </w:rPr>
      </w:pPr>
      <w:bookmarkStart w:id="88" w:name="_Toc12910"/>
      <w:r>
        <w:rPr>
          <w:rFonts w:hint="eastAsia"/>
          <w:lang w:val="en-US" w:eastAsia="zh-CN"/>
        </w:rPr>
        <w:t>5.7卖家信息</w:t>
      </w:r>
      <w:bookmarkEnd w:id="88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64305" cy="3034665"/>
            <wp:effectExtent l="0" t="0" r="17145" b="13335"/>
            <wp:docPr id="1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可进行平台卖家类型的筛选、搜索用户名进行条件筛选，显示对应条件下的卖家列表信息；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可进行添加卖家联系方式和编辑卖家信息操作；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添加卖家信息：通过输入卖家名称或ID进行卖家选择、选择是否平台卖家、微信号、手机号、微信二维码等信息，点击确定完成卖家联系方式的修改；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39745" cy="3658235"/>
            <wp:effectExtent l="0" t="0" r="8255" b="18415"/>
            <wp:docPr id="1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39745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点击编辑可进行买家信息的编辑：可进行卖家名称、是否平台卖家选择、微信号、电话号、微信二维码等信息。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添加的卖家信息用户微信客服端的商品客服处使用。</w:t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89" w:name="_Toc10405_WPSOffice_Level1"/>
      <w:bookmarkStart w:id="90" w:name="_Toc69791026"/>
      <w:bookmarkStart w:id="91" w:name="_Toc17273"/>
      <w:r>
        <w:rPr>
          <w:rFonts w:hint="eastAsia"/>
          <w:lang w:val="en-US" w:eastAsia="zh-CN"/>
        </w:rPr>
        <w:t>知识付费</w:t>
      </w:r>
      <w:bookmarkEnd w:id="89"/>
      <w:bookmarkEnd w:id="90"/>
      <w:bookmarkEnd w:id="91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92" w:name="_Toc30847"/>
      <w:bookmarkStart w:id="93" w:name="_Toc451702720"/>
      <w:bookmarkStart w:id="94" w:name="_Toc28511_WPSOffice_Level2"/>
      <w:r>
        <w:rPr>
          <w:rFonts w:hint="eastAsia"/>
          <w:lang w:val="en-US" w:eastAsia="zh-CN"/>
        </w:rPr>
        <w:t>统计</w:t>
      </w:r>
      <w:bookmarkEnd w:id="92"/>
    </w:p>
    <w:p>
      <w:pPr>
        <w:pStyle w:val="3"/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95" w:name="_Toc31335"/>
      <w:r>
        <w:rPr>
          <w:rFonts w:hint="eastAsia"/>
          <w:lang w:val="en-US" w:eastAsia="zh-CN"/>
        </w:rPr>
        <w:t>6.1.1知识统计</w:t>
      </w:r>
      <w:bookmarkEnd w:id="95"/>
    </w:p>
    <w:p>
      <w:pPr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8705" cy="2021840"/>
            <wp:effectExtent l="0" t="0" r="10795" b="1651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870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397" w:leftChars="0"/>
      </w:pPr>
    </w:p>
    <w:p>
      <w:pPr>
        <w:numPr>
          <w:numId w:val="0"/>
        </w:numPr>
        <w:bidi w:val="0"/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可通过输入作者名称、选择知识分类进行筛选，显示对应条件下的知识总体数据。</w:t>
      </w:r>
    </w:p>
    <w:p>
      <w:pPr>
        <w:pStyle w:val="4"/>
        <w:numPr>
          <w:numId w:val="0"/>
        </w:numPr>
        <w:bidi w:val="0"/>
        <w:ind w:left="397" w:leftChars="0"/>
        <w:rPr>
          <w:rFonts w:hint="default"/>
          <w:lang w:val="en-US" w:eastAsia="zh-CN"/>
        </w:rPr>
      </w:pPr>
      <w:bookmarkStart w:id="96" w:name="_Toc17780"/>
      <w:r>
        <w:rPr>
          <w:rFonts w:hint="eastAsia"/>
          <w:lang w:val="en-US" w:eastAsia="zh-CN"/>
        </w:rPr>
        <w:t>6.1.2订单统计</w:t>
      </w:r>
      <w:bookmarkEnd w:id="96"/>
    </w:p>
    <w:p>
      <w:pPr>
        <w:numPr>
          <w:numId w:val="0"/>
        </w:numPr>
        <w:bidi w:val="0"/>
        <w:ind w:left="397" w:leftChars="0"/>
      </w:pPr>
      <w:r>
        <w:drawing>
          <wp:inline distT="0" distB="0" distL="114300" distR="114300">
            <wp:extent cx="4039870" cy="2505710"/>
            <wp:effectExtent l="0" t="0" r="17780" b="8890"/>
            <wp:docPr id="15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4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通过知识分类选择，时间单位选择、统计时长选择进行筛选，显示对应条件下的知识订单总量、总积分、商家获得积分、平台抽成积分等订单数据。</w:t>
      </w:r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97" w:name="_Toc1475432808"/>
      <w:bookmarkStart w:id="98" w:name="_Toc22276_WPSOffice_Level2"/>
      <w:bookmarkStart w:id="99" w:name="_Toc5873"/>
      <w:r>
        <w:rPr>
          <w:rFonts w:hint="eastAsia"/>
          <w:lang w:val="en-US" w:eastAsia="zh-CN"/>
        </w:rPr>
        <w:t>知识列表</w:t>
      </w:r>
      <w:bookmarkEnd w:id="97"/>
      <w:bookmarkEnd w:id="98"/>
      <w:bookmarkEnd w:id="99"/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bookmarkStart w:id="100" w:name="_Toc24681_WPSOffice_Level3"/>
      <w:bookmarkStart w:id="101" w:name="_Toc23489"/>
      <w:r>
        <w:rPr>
          <w:rFonts w:hint="eastAsia"/>
          <w:lang w:val="en-US" w:eastAsia="zh-CN"/>
        </w:rPr>
        <w:t>知识列表</w:t>
      </w:r>
      <w:bookmarkEnd w:id="100"/>
      <w:bookmarkEnd w:id="101"/>
    </w:p>
    <w:p>
      <w:pPr>
        <w:tabs>
          <w:tab w:val="left" w:pos="2308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知识以及该知识下所有的章节，可根据关键字、用户搜索知识，可查看已发布、已删除、未发布的所有知识，未发布的知识后台可以直接发布；可将知识设置成“全局置顶”、“分类置顶”、“作者置顶”；可将知识已发布的知识“下架”（删除相当于处于回收站），可将已下架的知识上架；可直接删除知识。</w:t>
      </w:r>
    </w:p>
    <w:p>
      <w:pPr>
        <w:numPr>
          <w:ilvl w:val="-1"/>
          <w:numId w:val="0"/>
        </w:numPr>
        <w:tabs>
          <w:tab w:val="left" w:pos="2308"/>
        </w:tabs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全局置顶：将知识设置成为全局置顶之后在前端发现-知识-全部列表排在前面</w:t>
      </w:r>
    </w:p>
    <w:p>
      <w:pPr>
        <w:numPr>
          <w:ilvl w:val="-1"/>
          <w:numId w:val="0"/>
        </w:numPr>
        <w:tabs>
          <w:tab w:val="left" w:pos="2598"/>
        </w:tabs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分类置顶：将知识设置成为全局置顶之后在前端发现-知识-分类（发布时选择的分类）列表排在前面</w:t>
      </w:r>
    </w:p>
    <w:p>
      <w:pPr>
        <w:numPr>
          <w:ilvl w:val="-1"/>
          <w:numId w:val="0"/>
        </w:numPr>
        <w:tabs>
          <w:tab w:val="left" w:pos="2598"/>
          <w:tab w:val="left" w:pos="6376"/>
        </w:tabs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作者置顶：在该用户个人主页-知识栏排在前面</w:t>
      </w:r>
      <w:r>
        <w:rPr>
          <w:rFonts w:hint="eastAsia"/>
          <w:lang w:val="en-US" w:eastAsia="zh-CN"/>
        </w:rPr>
        <w:tab/>
      </w:r>
    </w:p>
    <w:p>
      <w:pPr>
        <w:ind w:left="0" w:leftChars="0" w:firstLine="0" w:firstLineChars="0"/>
      </w:pPr>
      <w:r>
        <w:drawing>
          <wp:inline distT="0" distB="0" distL="114300" distR="114300">
            <wp:extent cx="4194810" cy="3191510"/>
            <wp:effectExtent l="0" t="0" r="15240" b="8890"/>
            <wp:docPr id="2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2"/>
        </w:numPr>
        <w:bidi w:val="0"/>
        <w:rPr>
          <w:rFonts w:hint="default"/>
          <w:lang w:val="en-US" w:eastAsia="zh-CN"/>
        </w:rPr>
      </w:pPr>
      <w:bookmarkStart w:id="102" w:name="_Toc29550_WPSOffice_Level3"/>
      <w:bookmarkStart w:id="103" w:name="_Toc11753"/>
      <w:r>
        <w:rPr>
          <w:rFonts w:hint="eastAsia"/>
          <w:lang w:val="en-US" w:eastAsia="zh-CN"/>
        </w:rPr>
        <w:t>知识-章节</w:t>
      </w:r>
      <w:bookmarkEnd w:id="102"/>
      <w:bookmarkEnd w:id="103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知识列表点击某一个知识的查看章节进入章节列表页面，在章节列表页面可以查看每个章节是否发布发状态、查看数、创建时间、标题、章节序号；点击查看进入章节内容详情页；点击返回知识列表可以成功返回到列表页面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92045"/>
            <wp:effectExtent l="0" t="0" r="6985" b="825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章节内容详情：点击确认返回到章节列表页面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57475"/>
            <wp:effectExtent l="0" t="0" r="6350" b="9525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bidi w:val="0"/>
        <w:rPr>
          <w:rFonts w:hint="default"/>
          <w:lang w:val="en-US" w:eastAsia="zh-CN"/>
        </w:rPr>
      </w:pPr>
      <w:bookmarkStart w:id="104" w:name="_Toc2972_WPSOffice_Level2"/>
      <w:bookmarkStart w:id="105" w:name="_Toc605532147"/>
      <w:bookmarkStart w:id="106" w:name="_Toc12379"/>
      <w:r>
        <w:rPr>
          <w:rFonts w:hint="eastAsia"/>
          <w:lang w:val="en-US" w:eastAsia="zh-CN"/>
        </w:rPr>
        <w:t>知识订单</w:t>
      </w:r>
      <w:bookmarkEnd w:id="104"/>
      <w:bookmarkEnd w:id="105"/>
      <w:bookmarkEnd w:id="106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可查看系统内所有的订单，买家、作者、支付时间、订单积分金额、作者应得积分金额、平台应得积分金额、用户下单时输入的备注；可根据买家和作者关键字、支付状态、时间等条件搜索订单。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支付状态：支付失败、支付成功、交易失败，已退款</w:t>
      </w:r>
    </w:p>
    <w:p>
      <w:pPr>
        <w:pStyle w:val="3"/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107" w:name="_Toc28211"/>
      <w:r>
        <w:drawing>
          <wp:inline distT="0" distB="0" distL="114300" distR="114300">
            <wp:extent cx="5263515" cy="2231390"/>
            <wp:effectExtent l="0" t="0" r="13335" b="165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108" w:name="_Toc412922895"/>
      <w:bookmarkStart w:id="109" w:name="_Toc24392_WPSOffice_Level2"/>
      <w:bookmarkStart w:id="110" w:name="_Toc5456"/>
      <w:r>
        <w:rPr>
          <w:rFonts w:hint="eastAsia"/>
          <w:lang w:val="en-US" w:eastAsia="zh-CN"/>
        </w:rPr>
        <w:t>分类管理</w:t>
      </w:r>
      <w:bookmarkEnd w:id="108"/>
      <w:bookmarkEnd w:id="109"/>
      <w:bookmarkEnd w:id="110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可以启用/停用、编辑、添加分类，后台添加的分类在前端创建知识、发现-知识使用。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4845" cy="2347595"/>
            <wp:effectExtent l="0" t="0" r="1905" b="1460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74845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添加分类：分类名称限制12汉字，分类名称不能重复，可设置排序值。</w:t>
      </w:r>
    </w:p>
    <w:p>
      <w:pPr>
        <w:pStyle w:val="3"/>
        <w:numPr>
          <w:numId w:val="0"/>
        </w:numPr>
        <w:bidi w:val="0"/>
        <w:ind w:left="397" w:leftChars="0"/>
        <w:rPr>
          <w:rFonts w:hint="eastAsia"/>
          <w:lang w:val="en-US" w:eastAsia="zh-CN"/>
        </w:rPr>
      </w:pPr>
      <w:bookmarkStart w:id="111" w:name="_Toc11644"/>
      <w:r>
        <w:drawing>
          <wp:inline distT="0" distB="0" distL="114300" distR="114300">
            <wp:extent cx="3317875" cy="2106295"/>
            <wp:effectExtent l="0" t="0" r="15875" b="8255"/>
            <wp:docPr id="1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3"/>
        <w:numPr>
          <w:ilvl w:val="1"/>
          <w:numId w:val="2"/>
        </w:numPr>
        <w:bidi w:val="0"/>
        <w:rPr>
          <w:rFonts w:hint="eastAsia"/>
          <w:lang w:val="en-US" w:eastAsia="zh-CN"/>
        </w:rPr>
      </w:pPr>
      <w:bookmarkStart w:id="112" w:name="_Toc28197"/>
      <w:r>
        <w:rPr>
          <w:rFonts w:hint="eastAsia"/>
          <w:lang w:val="en-US" w:eastAsia="zh-CN"/>
        </w:rPr>
        <w:t>知识</w:t>
      </w:r>
      <w:r>
        <w:rPr>
          <w:rFonts w:hint="default"/>
          <w:lang w:eastAsia="zh-CN"/>
        </w:rPr>
        <w:t>配</w:t>
      </w:r>
      <w:r>
        <w:rPr>
          <w:rFonts w:hint="eastAsia"/>
          <w:lang w:val="en-US" w:eastAsia="zh-CN"/>
        </w:rPr>
        <w:t>置</w:t>
      </w:r>
      <w:bookmarkEnd w:id="93"/>
      <w:bookmarkEnd w:id="94"/>
      <w:bookmarkEnd w:id="112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知识相关配置：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作者定义：用户拥有发布付费内容的权限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817"/>
        </w:tabs>
        <w:ind w:left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认证类型：用户通过哪些认证后视可发布付费内容，不选择则表示不限类型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交易积分抽成：交易时，平台对积分部分的抽成百分比，范围0~100</w:t>
      </w:r>
    </w:p>
    <w:p>
      <w:pPr>
        <w:numPr>
          <w:ilvl w:val="0"/>
          <w:numId w:val="0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630170"/>
            <wp:effectExtent l="0" t="0" r="5715" b="177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bookmarkStart w:id="113" w:name="_Toc15246"/>
      <w:bookmarkStart w:id="114" w:name="_Toc4390_WPSOffice_Level3"/>
      <w:r>
        <w:rPr>
          <w:rFonts w:hint="eastAsia"/>
          <w:lang w:val="en-US" w:eastAsia="zh-CN"/>
        </w:rPr>
        <w:t>7 资讯</w:t>
      </w:r>
      <w:bookmarkEnd w:id="113"/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15" w:name="_Toc25681"/>
      <w:r>
        <w:rPr>
          <w:rFonts w:hint="eastAsia"/>
          <w:lang w:val="en-US" w:eastAsia="zh-CN"/>
        </w:rPr>
        <w:t>7.1资讯统计</w:t>
      </w:r>
      <w:bookmarkEnd w:id="115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1770" cy="3066415"/>
            <wp:effectExtent l="0" t="0" r="5080" b="635"/>
            <wp:docPr id="16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4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通过时间单位选择、作者名称搜索、分类选择、统计时长选择进行条件筛选，显示对应条件下的新增资讯和新增评论数量统计。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16" w:name="_Toc14719"/>
      <w:r>
        <w:rPr>
          <w:rFonts w:hint="eastAsia"/>
          <w:lang w:val="en-US" w:eastAsia="zh-CN"/>
        </w:rPr>
        <w:t>7.2发布资讯</w:t>
      </w:r>
      <w:bookmarkEnd w:id="116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3515" cy="3180715"/>
            <wp:effectExtent l="0" t="0" r="13335" b="635"/>
            <wp:docPr id="16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4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进行发布动态标题、摘要、内容的编辑、分类的选择、全局置顶设置、分类置顶设置、推荐的设置、以及发布者的搜索选择；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资讯正文内容内，提供链接、图片、视频内容形式的编辑，同时提供加粗、标题、引用等格式的设置；点击提交，即成功发布资讯。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17" w:name="_Toc1089"/>
      <w:r>
        <w:rPr>
          <w:rFonts w:hint="eastAsia"/>
          <w:lang w:val="en-US" w:eastAsia="zh-CN"/>
        </w:rPr>
        <w:t>7.3资讯列表</w:t>
      </w:r>
      <w:bookmarkEnd w:id="117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7960" cy="1475105"/>
            <wp:effectExtent l="0" t="0" r="8890" b="10795"/>
            <wp:docPr id="1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资讯ID、标题关键字、用户名的搜索以及分类的选择，点击搜索进行条件搜索显示对应条件下的资讯列表信息；提供推荐设置、全局置顶设置、分类置顶设置、查看数据、编辑资讯、删除或复原资讯、添加资讯的操作。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推荐设置：</w:t>
      </w:r>
      <w:r>
        <w:rPr>
          <w:rFonts w:hint="eastAsia"/>
          <w:lang w:val="en-US" w:eastAsia="zh-CN"/>
        </w:rPr>
        <w:t>点击推荐区域的未推荐或已推荐按钮，切换推荐状态；推荐时，将该资讯展示与前台的推荐分类中；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1770" cy="1691640"/>
            <wp:effectExtent l="0" t="0" r="5080" b="3810"/>
            <wp:docPr id="16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ind w:left="800" w:left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全局置顶设置：</w:t>
      </w:r>
      <w:r>
        <w:rPr>
          <w:rFonts w:hint="eastAsia"/>
          <w:lang w:val="en-US" w:eastAsia="zh-CN"/>
        </w:rPr>
        <w:t>点击全局置顶的未置顶或已置顶按钮，切换置顶状态；全局置顶时，将该资讯置顶于所有资讯展示页面，并新增置顶角标；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2405" cy="1659890"/>
            <wp:effectExtent l="0" t="0" r="4445" b="16510"/>
            <wp:docPr id="1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分类置顶设置：</w:t>
      </w:r>
      <w:r>
        <w:rPr>
          <w:rFonts w:hint="eastAsia"/>
          <w:lang w:val="en-US" w:eastAsia="zh-CN"/>
        </w:rPr>
        <w:t>点击分类置顶的未置顶或已置顶按钮，切换置顶状态；分类置顶时，将该资讯置顶于对应分类资讯展示页面，并新增置顶角标。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查看数据：</w:t>
      </w:r>
      <w:r>
        <w:rPr>
          <w:rFonts w:hint="eastAsia"/>
          <w:lang w:val="en-US" w:eastAsia="zh-CN"/>
        </w:rPr>
        <w:t>点击查看数据按钮，查看对应资讯的浏览数、点赞数、收藏数、点评数、分享数数据；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7960" cy="1289050"/>
            <wp:effectExtent l="0" t="0" r="8890" b="6350"/>
            <wp:docPr id="1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添加资讯：</w:t>
      </w:r>
      <w:r>
        <w:rPr>
          <w:rFonts w:hint="eastAsia"/>
          <w:lang w:val="en-US" w:eastAsia="zh-CN"/>
        </w:rPr>
        <w:t>点击添加资讯按钮，跳转发布资讯页面；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编辑资讯：</w:t>
      </w:r>
      <w:r>
        <w:rPr>
          <w:rFonts w:hint="eastAsia"/>
          <w:lang w:val="en-US" w:eastAsia="zh-CN"/>
        </w:rPr>
        <w:t>点击编辑资讯按钮，可进行资讯的标题、摘要、分类、全局置顶、分类置顶、推荐、发布者、内容的编辑与修改；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删除资讯：</w:t>
      </w:r>
      <w:r>
        <w:rPr>
          <w:rFonts w:hint="eastAsia"/>
          <w:lang w:val="en-US" w:eastAsia="zh-CN"/>
        </w:rPr>
        <w:t>点击删除资讯将对应资讯信息删除到回收区域，前台不再展示对应资讯信息；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恢复资讯：</w:t>
      </w:r>
      <w:r>
        <w:rPr>
          <w:rFonts w:hint="eastAsia"/>
          <w:lang w:val="en-US" w:eastAsia="zh-CN"/>
        </w:rPr>
        <w:t>针对已被删除的资讯，可进行恢复资讯操作，恢复后的资讯将再次展示于前台对应区域。</w:t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18" w:name="_Toc23302"/>
      <w:r>
        <w:rPr>
          <w:rFonts w:hint="eastAsia"/>
          <w:lang w:val="en-US" w:eastAsia="zh-CN"/>
        </w:rPr>
        <w:t>7.4资讯分类</w:t>
      </w:r>
      <w:bookmarkEnd w:id="118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1610" cy="1228725"/>
            <wp:effectExtent l="0" t="0" r="15240" b="9525"/>
            <wp:docPr id="17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展示资讯的分类列表信息，可进行资讯分类的添加、编辑、停用、启用操作；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添加资讯分类：添加分类名称（必填）、分类图标【本系统暂时没有使用，用于拓展，便于二次开发】、排序值（必填），点击确定完成资讯分类的添加；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4629150" cy="3305175"/>
            <wp:effectExtent l="0" t="0" r="0" b="9525"/>
            <wp:docPr id="17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编辑资讯分类：可进行资讯分类的名称、图标、排序值的编辑操作；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停用资讯分类：对于正在使用的资讯分类，点击停用可停止使用该资讯分类，创建资讯时将不在有对应分类选项；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启用资讯分类：对于已经停用的资讯分类，点击启用即可启用该资讯分类。</w:t>
      </w:r>
    </w:p>
    <w:p>
      <w:pPr>
        <w:pStyle w:val="2"/>
        <w:numPr>
          <w:numId w:val="0"/>
        </w:numPr>
        <w:bidi w:val="0"/>
        <w:rPr>
          <w:rFonts w:hint="eastAsia"/>
          <w:lang w:val="en-US" w:eastAsia="zh-CN"/>
        </w:rPr>
      </w:pPr>
      <w:bookmarkStart w:id="119" w:name="_Toc12235"/>
      <w:r>
        <w:rPr>
          <w:rFonts w:hint="eastAsia"/>
          <w:lang w:val="en-US" w:eastAsia="zh-CN"/>
        </w:rPr>
        <w:t>8 活动管理</w:t>
      </w:r>
      <w:bookmarkEnd w:id="119"/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20" w:name="_Toc27572"/>
      <w:r>
        <w:rPr>
          <w:rFonts w:hint="eastAsia"/>
          <w:lang w:val="en-US" w:eastAsia="zh-CN"/>
        </w:rPr>
        <w:t>8.1活动统计</w:t>
      </w:r>
      <w:bookmarkEnd w:id="120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4422140" cy="2553970"/>
            <wp:effectExtent l="0" t="0" r="16510" b="17780"/>
            <wp:docPr id="17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255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可选择时间单位、搜索用户名、选择活动分类、统计时长进行筛选，显示对应条件下的新增活动和新增评论的统计数据。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21" w:name="_Toc30976"/>
      <w:r>
        <w:rPr>
          <w:rFonts w:hint="eastAsia"/>
          <w:lang w:val="en-US" w:eastAsia="zh-CN"/>
        </w:rPr>
        <w:t>8.2活动列表</w:t>
      </w:r>
      <w:bookmarkEnd w:id="121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6690" cy="1682750"/>
            <wp:effectExtent l="0" t="0" r="10160" b="12700"/>
            <wp:docPr id="17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5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可通过关键字、用户名称进行搜索、选择分类以及选择上架状态进行筛选搜索，展示对应条件下的活动列表；可查看活动分类和发起人的活动列表，活动上架或下架的操作；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活动分类：点击活动分类的分类按钮，显示对应活动分类下的活动列表；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发起人：点击具体发起人按钮，显示对应发起人发起的活动列表信息；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上架：针对已下架的活动，可进行上架操作，将已下架的活动进行上架操作，将该活动展示于前台展示；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下架：针对已上架的活动，可进行下架操作，将已上架的活动进行下架操作，此活动将不在展示于前台。</w:t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22" w:name="_Toc32502"/>
      <w:r>
        <w:rPr>
          <w:rFonts w:hint="eastAsia"/>
          <w:lang w:val="en-US" w:eastAsia="zh-CN"/>
        </w:rPr>
        <w:t>8.3 活动分类</w:t>
      </w:r>
      <w:bookmarkEnd w:id="122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59070" cy="1902460"/>
            <wp:effectExtent l="0" t="0" r="17780" b="2540"/>
            <wp:docPr id="17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5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展示活动分类列表，可进行活动分类的添加、编辑、停用、启用、删除等操作；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添加活动分类：输入分类名称（必填）、分类图标【本系统暂时没有使用，用于拓展，便于二次开发】、排序值（洗选），点击确定进行活动分类的添加；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编辑活动分类：可对对应活动分类的名称、图标、排序值进行编辑操作；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停用：针对正在启用的活动分类，可进行停用操作，停用后活动创建将不在有该活动分类选项；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启用：针对已经停用的活动分类，可进行启用操作，启用后活动创建时可将该分类进行选择；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删除：将对应活动分类进行删除操作。</w:t>
      </w:r>
    </w:p>
    <w:p>
      <w:pPr>
        <w:pStyle w:val="2"/>
        <w:numPr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23" w:name="_Toc20662"/>
      <w:r>
        <w:rPr>
          <w:rFonts w:hint="eastAsia"/>
          <w:lang w:val="en-US" w:eastAsia="zh-CN"/>
        </w:rPr>
        <w:t>9 问答</w:t>
      </w:r>
      <w:bookmarkEnd w:id="123"/>
    </w:p>
    <w:p>
      <w:pPr>
        <w:pStyle w:val="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bookmarkStart w:id="124" w:name="_Toc10492"/>
      <w:r>
        <w:rPr>
          <w:rFonts w:hint="eastAsia"/>
          <w:lang w:val="en-US" w:eastAsia="zh-CN"/>
        </w:rPr>
        <w:t>9.1 问答统计</w:t>
      </w:r>
      <w:bookmarkEnd w:id="124"/>
    </w:p>
    <w:p>
      <w:pPr>
        <w:numPr>
          <w:ilvl w:val="0"/>
          <w:numId w:val="0"/>
        </w:num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可通过时间单位选择、提问者的搜索、回答者的搜索、分类的选择、统计时长的选择进行条件筛选，显示对应条件下的新增问题、新增回答的数据统计。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40430"/>
            <wp:effectExtent l="0" t="0" r="5080" b="7620"/>
            <wp:docPr id="17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25" w:name="_Toc3656"/>
      <w:r>
        <w:rPr>
          <w:rFonts w:hint="eastAsia"/>
          <w:lang w:val="en-US" w:eastAsia="zh-CN"/>
        </w:rPr>
        <w:t>9.2问题列表</w:t>
      </w:r>
      <w:bookmarkEnd w:id="125"/>
    </w:p>
    <w:p>
      <w:pPr>
        <w:numPr>
          <w:numId w:val="0"/>
        </w:numPr>
        <w:bidi w:val="0"/>
        <w:ind w:left="800" w:leftChars="0"/>
      </w:pPr>
      <w:r>
        <w:drawing>
          <wp:inline distT="0" distB="0" distL="114300" distR="114300">
            <wp:extent cx="5264785" cy="1575435"/>
            <wp:effectExtent l="0" t="0" r="12065" b="5715"/>
            <wp:docPr id="17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可通过搜索问题ID、标题关键字、用户名、分类选择进行条件筛选，显示对应条件下的问题列表；可进行推荐、全局置顶、分类置顶、数据查看、删除与还原等操作；</w:t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推荐设置：</w:t>
      </w:r>
      <w:r>
        <w:rPr>
          <w:rFonts w:hint="eastAsia"/>
          <w:lang w:val="en-US" w:eastAsia="zh-CN"/>
        </w:rPr>
        <w:t>点击推荐区域的未推荐或已推荐按钮，切换推荐状态；推荐时，将该资讯展示与前台的推荐分类中；</w:t>
      </w:r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69865" cy="2218690"/>
            <wp:effectExtent l="0" t="0" r="6985" b="10160"/>
            <wp:docPr id="1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全局置顶设置：</w:t>
      </w:r>
      <w:r>
        <w:rPr>
          <w:rFonts w:hint="eastAsia"/>
          <w:lang w:val="en-US" w:eastAsia="zh-CN"/>
        </w:rPr>
        <w:t>点击全局置顶的未置顶或已置顶按钮，切换置顶状态；全局置顶时，将该资讯置顶于所有资讯展示页面，并新增置顶角标；</w:t>
      </w:r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69230" cy="2237740"/>
            <wp:effectExtent l="0" t="0" r="7620" b="10160"/>
            <wp:docPr id="18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分类置顶设置：</w:t>
      </w:r>
      <w:r>
        <w:rPr>
          <w:rFonts w:hint="eastAsia"/>
          <w:lang w:val="en-US" w:eastAsia="zh-CN"/>
        </w:rPr>
        <w:t>点击分类置顶的未置顶或已置顶按钮，切换置顶状态；分类置顶时，将该资讯置顶于对应分类资讯展示页面，并新增置顶角标。</w:t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973580"/>
            <wp:effectExtent l="0" t="0" r="2540" b="7620"/>
            <wp:docPr id="18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5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查看数据：</w:t>
      </w:r>
      <w:r>
        <w:rPr>
          <w:rFonts w:hint="eastAsia"/>
          <w:lang w:val="en-US" w:eastAsia="zh-CN"/>
        </w:rPr>
        <w:t>点击查看数据按钮，查看对应资讯的浏览数、点赞数、收藏数、点评数数据；</w:t>
      </w:r>
    </w:p>
    <w:p>
      <w:pPr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70500" cy="730885"/>
            <wp:effectExtent l="0" t="0" r="6350" b="12065"/>
            <wp:docPr id="18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5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-1"/>
          <w:numId w:val="0"/>
        </w:numPr>
        <w:bidi w:val="0"/>
        <w:ind w:left="0" w:firstLine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删除问题：</w:t>
      </w:r>
      <w:r>
        <w:rPr>
          <w:rFonts w:hint="eastAsia"/>
          <w:lang w:val="en-US" w:eastAsia="zh-CN"/>
        </w:rPr>
        <w:t>点击删除问题将对应资讯信息删除到回收区域，前台不再展示对应问题信息；</w:t>
      </w:r>
    </w:p>
    <w:p>
      <w:pPr>
        <w:numPr>
          <w:ilvl w:val="-1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恢复问题：</w:t>
      </w:r>
      <w:r>
        <w:rPr>
          <w:rFonts w:hint="eastAsia"/>
          <w:lang w:val="en-US" w:eastAsia="zh-CN"/>
        </w:rPr>
        <w:t>针对已被删除的问题，可进行恢复问题操作，恢复后的问题将再次展示于前台对应区域。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26" w:name="_Toc20474"/>
      <w:r>
        <w:rPr>
          <w:rFonts w:hint="eastAsia"/>
          <w:lang w:val="en-US" w:eastAsia="zh-CN"/>
        </w:rPr>
        <w:t>9.3问题分类</w:t>
      </w:r>
      <w:bookmarkEnd w:id="126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【本系统暂时未使用此功能，预留拓展二次开发使用】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8595" cy="1100455"/>
            <wp:effectExtent l="0" t="0" r="8255" b="4445"/>
            <wp:docPr id="18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5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列表展示问题分类信息，可进行问题分类的添加，编辑、启用、停用等操作；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添加问题分类：输入分类名称、分类图标、排序值进行添加问题分类操作；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3362325" cy="2033905"/>
            <wp:effectExtent l="0" t="0" r="9525" b="4445"/>
            <wp:docPr id="185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6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编辑问题分类：可对问题分类的名称、图标、排序值的信息的编辑操作；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停用问题分类：针对正在使用的问题分类进行停用操作，创建问题时将不再有此分类选择；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启用问题分类：针对已停用的问题分类可进行启用操作，创建问题时将有此分类选择。</w:t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27" w:name="_Toc16981"/>
      <w:r>
        <w:rPr>
          <w:rFonts w:hint="eastAsia"/>
          <w:lang w:val="en-US" w:eastAsia="zh-CN"/>
        </w:rPr>
        <w:t>9.4回答列表</w:t>
      </w:r>
      <w:bookmarkEnd w:id="127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70500" cy="2295525"/>
            <wp:effectExtent l="0" t="0" r="6350" b="9525"/>
            <wp:docPr id="18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可通过搜索问题的ID进行条件筛选，展示对应条件下的回答列表信息；可查看置顶作者和问题的回答列表信息；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作者名：点击对应作者名称，可查看对应作者会的的所有回答列表；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问题：点击对应问题的名称，可查看对应问题下的所有回答列表。</w:t>
      </w:r>
    </w:p>
    <w:p>
      <w:pPr>
        <w:pStyle w:val="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bookmarkStart w:id="128" w:name="_Toc24674"/>
      <w:r>
        <w:rPr>
          <w:rFonts w:hint="default"/>
          <w:lang w:eastAsia="zh-CN"/>
        </w:rPr>
        <w:t>动态管理</w:t>
      </w:r>
      <w:bookmarkEnd w:id="114"/>
      <w:bookmarkEnd w:id="128"/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29" w:name="_Toc5260"/>
      <w:r>
        <w:rPr>
          <w:rFonts w:hint="eastAsia"/>
          <w:lang w:val="en-US" w:eastAsia="zh-CN"/>
        </w:rPr>
        <w:t>10.1动态统计</w:t>
      </w:r>
      <w:bookmarkEnd w:id="129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可根据时间段筛选</w:t>
      </w:r>
      <w:r>
        <w:rPr>
          <w:rFonts w:hint="default"/>
          <w:lang w:eastAsia="zh-CN"/>
        </w:rPr>
        <w:t>全站</w:t>
      </w:r>
      <w:r>
        <w:rPr>
          <w:rFonts w:hint="eastAsia"/>
          <w:lang w:val="en-US" w:eastAsia="zh-CN"/>
        </w:rPr>
        <w:t>动态数量和</w:t>
      </w:r>
      <w:r>
        <w:rPr>
          <w:rFonts w:hint="default"/>
          <w:lang w:eastAsia="zh-CN"/>
        </w:rPr>
        <w:t>动态</w:t>
      </w:r>
      <w:r>
        <w:rPr>
          <w:rFonts w:hint="eastAsia"/>
          <w:lang w:val="en-US" w:eastAsia="zh-CN"/>
        </w:rPr>
        <w:t>评论数量。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546225"/>
            <wp:effectExtent l="0" t="0" r="10160" b="15875"/>
            <wp:docPr id="18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0" w:name="_Toc17419"/>
      <w:r>
        <w:rPr>
          <w:rFonts w:hint="eastAsia"/>
          <w:lang w:val="en-US" w:eastAsia="zh-CN"/>
        </w:rPr>
        <w:t>10.2设置</w:t>
      </w:r>
      <w:bookmarkEnd w:id="130"/>
    </w:p>
    <w:p>
      <w:pPr>
        <w:numPr>
          <w:ilvl w:val="0"/>
          <w:numId w:val="0"/>
        </w:numPr>
        <w:ind w:left="0" w:leftChars="0"/>
        <w:rPr>
          <w:rFonts w:hint="default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可配置圈子</w:t>
      </w:r>
      <w:r>
        <w:rPr>
          <w:rFonts w:hint="default"/>
          <w:b/>
          <w:bCs/>
          <w:lang w:eastAsia="zh-CN"/>
        </w:rPr>
        <w:t>设置：</w:t>
      </w:r>
    </w:p>
    <w:p>
      <w:pPr>
        <w:numPr>
          <w:ilvl w:val="0"/>
          <w:numId w:val="0"/>
        </w:numPr>
        <w:ind w:left="0" w:leftChars="0" w:firstLine="0" w:firstLineChars="0"/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审核开关</w:t>
      </w:r>
      <w:r>
        <w:t>：开启时，所有创建的圈子都需要后台审核；关闭时，用户创建的圈子默认为通过状态。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建圈设置</w:t>
      </w:r>
      <w:r>
        <w:rPr>
          <w:rFonts w:hint="default"/>
          <w:lang w:eastAsia="zh-CN"/>
        </w:rPr>
        <w:t>：选择可以创建圈子的用户组。全部 - 所有人都可以创建圈子、仅认证用户 - 只有通过认证的用户才能创建圈子、特定权限用户 - 仅拥有创建圈子权限的用户才能创建圈子。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加圈设置</w:t>
      </w:r>
      <w:r>
        <w:rPr>
          <w:rFonts w:hint="default"/>
          <w:lang w:eastAsia="zh-CN"/>
        </w:rPr>
        <w:t>：加入圈子时的审核设置。由圈主设置 - 由圈子创建者设置加入权限、直接加入 - 直接加入圈子，无需审核、圈主审核后加入 - 由圈主审核加入圈子的申请。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发言权限</w:t>
      </w:r>
      <w:r>
        <w:rPr>
          <w:rFonts w:hint="default"/>
          <w:lang w:eastAsia="zh-CN"/>
        </w:rPr>
        <w:t>：设置在圈内发帖的权限。由圈主设置 - 由圈子创建者设置发帖权限、仅圈主 - 只有圈子创建者能在自己创建的圈子里发言、仅圈子成员 - 只有加入圈子后才能发言、所有用户 - 任何用户都可以在圈子里发言、指定用户 - 由圈主指定用户发言。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b/>
          <w:bCs/>
          <w:lang w:val="en-US" w:eastAsia="zh-CN"/>
        </w:rPr>
        <w:t>可设置话题：</w:t>
      </w:r>
      <w:r>
        <w:rPr>
          <w:rFonts w:hint="default"/>
          <w:lang w:eastAsia="zh-CN"/>
        </w:rPr>
        <w:t>选择可以</w:t>
      </w:r>
      <w:r>
        <w:rPr>
          <w:rFonts w:hint="eastAsia"/>
          <w:lang w:val="en-US" w:eastAsia="zh-CN"/>
        </w:rPr>
        <w:t>创建话题用户</w:t>
      </w:r>
      <w:r>
        <w:rPr>
          <w:rFonts w:hint="default"/>
          <w:lang w:eastAsia="zh-CN"/>
        </w:rPr>
        <w:t>组。全部 - 所有人都可以创建话题、仅认证用户 - 只有通过认证的用户才能创建话题、特定权限用户 - 仅拥有创建话题权限的用户才能创建话题。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42740" cy="2794635"/>
            <wp:effectExtent l="0" t="0" r="1016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1" w:name="_Toc11462"/>
      <w:r>
        <w:rPr>
          <w:rFonts w:hint="eastAsia"/>
          <w:lang w:val="en-US" w:eastAsia="zh-CN"/>
        </w:rPr>
        <w:t>10.3动态管理</w:t>
      </w:r>
      <w:bookmarkEnd w:id="131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可根据动态ID、动态内容、发布者、付费状态【此项为拓展功能，本系统未使用】、数据状态（正常、回收站）筛选数据；可删除</w:t>
      </w:r>
      <w:r>
        <w:rPr>
          <w:rFonts w:hint="default"/>
          <w:lang w:eastAsia="zh-CN"/>
        </w:rPr>
        <w:t>（在前端不显示，进入后台回收站）</w:t>
      </w:r>
      <w:r>
        <w:rPr>
          <w:rFonts w:hint="eastAsia"/>
          <w:lang w:val="en-US" w:eastAsia="zh-CN"/>
        </w:rPr>
        <w:t>动态，可查看评论数量、点赞人数、查看动态。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005330"/>
            <wp:effectExtent l="0" t="0" r="12065" b="1397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2" w:name="_Toc15195"/>
      <w:r>
        <w:rPr>
          <w:rFonts w:hint="eastAsia"/>
          <w:lang w:val="en-US" w:eastAsia="zh-CN"/>
        </w:rPr>
        <w:t>10.4发布动态</w:t>
      </w:r>
      <w:bookmarkEnd w:id="132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4038600" cy="2891155"/>
            <wp:effectExtent l="0" t="0" r="0" b="4445"/>
            <wp:docPr id="18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输入动态内容、选择动态类型、选择发布用户、选择关联话题，点击发布进行动态的发布操作。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如果不输入用户，则会随机一个马甲号作为发布者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3" w:name="_Toc27131"/>
      <w:r>
        <w:rPr>
          <w:rFonts w:hint="eastAsia"/>
          <w:lang w:val="en-US" w:eastAsia="zh-CN"/>
        </w:rPr>
        <w:t>10.5圈子管理</w:t>
      </w:r>
      <w:bookmarkEnd w:id="133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可根据圈子ID、圈子名称、圈子状态筛选动态（是否热门）。可同意圈子创建申请</w:t>
      </w:r>
      <w:r>
        <w:rPr>
          <w:rFonts w:hint="default"/>
          <w:lang w:eastAsia="zh-CN"/>
        </w:rPr>
        <w:t>（圈子在前端显示）</w:t>
      </w:r>
      <w:r>
        <w:rPr>
          <w:rFonts w:hint="eastAsia"/>
          <w:lang w:val="en-US" w:eastAsia="zh-CN"/>
        </w:rPr>
        <w:t>，可编辑圈子信息，可删除圈子</w:t>
      </w:r>
      <w:r>
        <w:rPr>
          <w:rFonts w:hint="default"/>
          <w:lang w:eastAsia="zh-CN"/>
        </w:rPr>
        <w:t>（圈子在前端不显示）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415415"/>
            <wp:effectExtent l="0" t="0" r="6350" b="13335"/>
            <wp:docPr id="1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6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分类：点击对应的圈子分类，可查看对应分类下的圈子列表信息；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审核设置：点击审核状态，可进行审核通过或步通过的操作；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热门状态：点击热门状态，进行设置热门的状态切换；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推荐状态：点击推荐状态，进行设置推荐的状态切换；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编辑圈子：可进行圈子的名称、分类、简介的信息编辑；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删除圈子：可对对应圈子进行删除操作。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4" w:name="_Toc28908"/>
      <w:r>
        <w:rPr>
          <w:rFonts w:hint="eastAsia"/>
          <w:lang w:val="en-US" w:eastAsia="zh-CN"/>
        </w:rPr>
        <w:t>10.6圈子分类管理</w:t>
      </w:r>
      <w:bookmarkEnd w:id="134"/>
    </w:p>
    <w:p>
      <w:pPr>
        <w:numPr>
          <w:numId w:val="0"/>
        </w:numPr>
        <w:bidi w:val="0"/>
      </w:pPr>
      <w:r>
        <w:drawing>
          <wp:inline distT="0" distB="0" distL="114300" distR="114300">
            <wp:extent cx="4060190" cy="2823845"/>
            <wp:effectExtent l="0" t="0" r="16510" b="14605"/>
            <wp:docPr id="19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6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6019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列表展示圈子分类信息，可进行圈子分类的添加、编辑、删除、以及对应圈子分类的圈子信息列表展示；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添加圈子分类：输入分类名称、排序权重，点击确定进行圈子分类的创建；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1808480" cy="1861820"/>
            <wp:effectExtent l="0" t="0" r="1270" b="5080"/>
            <wp:docPr id="19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点击圈子数量，可查看对应圈子分类的圈子信息列表；</w:t>
      </w:r>
    </w:p>
    <w:p>
      <w:pPr>
        <w:numPr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编辑圈子分类：可进行对应圈子的分类名称、排序权重值得编辑操作；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删除圈子分类：删除对应圈子分类信息。</w:t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5" w:name="_Toc32216"/>
      <w:r>
        <w:rPr>
          <w:rFonts w:hint="eastAsia"/>
          <w:lang w:val="en-US" w:eastAsia="zh-CN"/>
        </w:rPr>
        <w:t>10.7评论管理</w:t>
      </w:r>
      <w:bookmarkEnd w:id="135"/>
    </w:p>
    <w:p>
      <w:pPr>
        <w:numPr>
          <w:ilvl w:val="0"/>
          <w:numId w:val="0"/>
        </w:numPr>
        <w:ind w:left="0" w:leftChars="0"/>
      </w:pPr>
      <w:r>
        <w:rPr>
          <w:rFonts w:hint="eastAsia"/>
          <w:lang w:val="en-US" w:eastAsia="zh-CN"/>
        </w:rPr>
        <w:t>可根据发布者、评论内容、动态ID、时间筛选动态。可删除评论</w:t>
      </w:r>
      <w:r>
        <w:t>，删除后评论在前端不显示</w:t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可以针对评论进行回复，回复需要输入  回复者（如不选择，则使用随机马甲回复</w:t>
      </w:r>
      <w:r>
        <w:rPr>
          <w:rFonts w:hint="eastAsia"/>
          <w:lang w:val="en-US" w:eastAsia="zh-CN"/>
        </w:rPr>
        <w:t>）、评论内容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47875"/>
            <wp:effectExtent l="0" t="0" r="508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6" w:name="_Toc9036"/>
      <w:r>
        <w:rPr>
          <w:rFonts w:hint="eastAsia"/>
          <w:lang w:val="en-US" w:eastAsia="zh-CN"/>
        </w:rPr>
        <w:t>10.8推荐分类</w:t>
      </w:r>
      <w:bookmarkEnd w:id="136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</w:t>
      </w:r>
      <w:r>
        <w:rPr>
          <w:rFonts w:hint="default"/>
          <w:lang w:eastAsia="zh-CN"/>
        </w:rPr>
        <w:t>分类名称、</w:t>
      </w:r>
      <w:r>
        <w:rPr>
          <w:rFonts w:hint="eastAsia"/>
          <w:lang w:val="en-US" w:eastAsia="zh-CN"/>
        </w:rPr>
        <w:t>删除分类</w:t>
      </w:r>
      <w:r>
        <w:rPr>
          <w:rFonts w:hint="default"/>
          <w:lang w:eastAsia="zh-CN"/>
        </w:rPr>
        <w:t>，删除后分类在前端不显示</w:t>
      </w:r>
      <w:r>
        <w:rPr>
          <w:rFonts w:hint="eastAsia"/>
          <w:lang w:val="en-US" w:eastAsia="zh-CN"/>
        </w:rPr>
        <w:t>。推荐分类显示在前台动态类别处，用作推荐动态时，选择类别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45970"/>
            <wp:effectExtent l="0" t="0" r="9525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添加分类：输入分类名称即可创建成功</w:t>
      </w:r>
      <w:r>
        <w:rPr>
          <w:rFonts w:hint="default"/>
          <w:lang w:eastAsia="zh-CN"/>
        </w:rPr>
        <w:t>，</w:t>
      </w:r>
      <w:r>
        <w:t>在首页动态分类可以看到新增的分类。</w:t>
      </w:r>
      <w:r>
        <w:drawing>
          <wp:inline distT="0" distB="0" distL="114300" distR="114300">
            <wp:extent cx="3408680" cy="1562735"/>
            <wp:effectExtent l="0" t="0" r="1270" b="184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eastAsia"/>
          <w:lang w:val="en-US" w:eastAsia="zh-CN"/>
        </w:rPr>
      </w:pPr>
      <w:bookmarkStart w:id="137" w:name="_Toc31224"/>
      <w:r>
        <w:rPr>
          <w:rFonts w:hint="eastAsia"/>
          <w:lang w:val="en-US" w:eastAsia="zh-CN"/>
        </w:rPr>
        <w:t>10.9话题管理</w:t>
      </w:r>
      <w:bookmarkEnd w:id="137"/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可根据话题标题筛选数据，可删除话题</w:t>
      </w:r>
      <w:r>
        <w:rPr>
          <w:rFonts w:hint="default"/>
          <w:lang w:eastAsia="zh-CN"/>
        </w:rPr>
        <w:t>，删除后原话题内的动态变更为普通动态显示。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59580" cy="2065655"/>
            <wp:effectExtent l="0" t="0" r="7620" b="1079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2"/>
        <w:numPr>
          <w:ilvl w:val="0"/>
          <w:numId w:val="3"/>
        </w:numPr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138" w:name="_Toc24006"/>
      <w:r>
        <w:rPr>
          <w:rFonts w:hint="eastAsia"/>
          <w:lang w:val="en-US" w:eastAsia="zh-CN"/>
        </w:rPr>
        <w:t>应用-</w:t>
      </w:r>
      <w:r>
        <w:rPr>
          <w:rFonts w:hint="default"/>
          <w:lang w:eastAsia="zh-CN"/>
        </w:rPr>
        <w:t>APP版本控制</w:t>
      </w:r>
      <w:bookmarkEnd w:id="138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app版本开关设置：</w:t>
      </w:r>
      <w:r>
        <w:rPr>
          <w:rFonts w:hint="default"/>
          <w:lang w:eastAsia="zh-CN"/>
        </w:rPr>
        <w:t>开启时，如果有版本更新会有提示；关闭时，没有版本更新提示，只能手动更新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3790" cy="1153160"/>
            <wp:effectExtent l="0" t="0" r="10160" b="889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App当前版本：可查看当前版本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15535" cy="1539240"/>
            <wp:effectExtent l="0" t="0" r="18415" b="381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App历史版本:可查看app历史版本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90440" cy="1638935"/>
            <wp:effectExtent l="0" t="0" r="10160" b="1841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添加版本：</w:t>
      </w:r>
      <w:r>
        <w:rPr>
          <w:rFonts w:hint="default"/>
          <w:lang w:eastAsia="zh-CN"/>
        </w:rPr>
        <w:t>选择客户端、输入下载链接、APP版本号（填写真实版本号，比如1.1.2）、APP内部版本号（填写整数，比如1）、上传APK文件、选择强制更新/可选更新、输入更新内容</w:t>
      </w:r>
      <w:r>
        <w:drawing>
          <wp:inline distT="0" distB="0" distL="114300" distR="114300">
            <wp:extent cx="5266690" cy="1610360"/>
            <wp:effectExtent l="0" t="0" r="10160" b="889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0" w:leftChars="0"/>
      </w:pPr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下载页管理：通过选择未见进行二维码和背景图的编辑修改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02760" cy="1553210"/>
            <wp:effectExtent l="0" t="0" r="2540" b="8890"/>
            <wp:docPr id="19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6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3"/>
        </w:numPr>
        <w:bidi w:val="0"/>
        <w:ind w:left="432" w:leftChars="0" w:hanging="432" w:firstLineChars="0"/>
        <w:rPr>
          <w:rFonts w:hint="default"/>
          <w:sz w:val="30"/>
          <w:szCs w:val="30"/>
          <w:lang w:val="en-US" w:eastAsia="zh-CN"/>
        </w:rPr>
      </w:pPr>
      <w:bookmarkStart w:id="139" w:name="_Toc260810927"/>
      <w:bookmarkStart w:id="140" w:name="_Toc11378_WPSOffice_Level1"/>
      <w:bookmarkStart w:id="141" w:name="_Toc1052"/>
      <w:r>
        <w:rPr>
          <w:rFonts w:hint="eastAsia"/>
          <w:sz w:val="30"/>
          <w:szCs w:val="30"/>
          <w:lang w:val="en-US" w:eastAsia="zh-CN"/>
        </w:rPr>
        <w:t>配置</w:t>
      </w:r>
      <w:bookmarkEnd w:id="139"/>
      <w:bookmarkEnd w:id="140"/>
      <w:bookmarkEnd w:id="141"/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42" w:name="_Toc28058_WPSOffice_Level3"/>
      <w:bookmarkStart w:id="143" w:name="_Toc16461"/>
      <w:r>
        <w:rPr>
          <w:rFonts w:hint="eastAsia"/>
          <w:lang w:val="en-US" w:eastAsia="zh-CN"/>
        </w:rPr>
        <w:t>12.1 站点信息</w:t>
      </w:r>
      <w:bookmarkEnd w:id="142"/>
      <w:bookmarkEnd w:id="143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可编辑站点名称、关键字、站点描述、上传站点logo、版权信息、技术支持、备案信息。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本系统仅使用的“站点名称”，其他未使用，可做拓展开发使用</w:t>
      </w: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5258435" cy="2918460"/>
            <wp:effectExtent l="0" t="0" r="24765" b="254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44" w:name="_Toc20683"/>
      <w:r>
        <w:rPr>
          <w:rFonts w:hint="eastAsia"/>
          <w:lang w:val="en-US" w:eastAsia="zh-CN"/>
        </w:rPr>
        <w:t>12.2支付配置</w:t>
      </w:r>
      <w:bookmarkEnd w:id="144"/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45" w:name="_Toc6159"/>
      <w:r>
        <w:rPr>
          <w:rFonts w:hint="eastAsia"/>
          <w:lang w:val="en-US" w:eastAsia="zh-CN"/>
        </w:rPr>
        <w:t>12.2.1三方支付配置</w:t>
      </w:r>
      <w:bookmarkEnd w:id="145"/>
    </w:p>
    <w:p>
      <w:pPr>
        <w:numPr>
          <w:ilvl w:val="0"/>
          <w:numId w:val="0"/>
        </w:numPr>
        <w:ind w:left="0" w:leftChars="0" w:firstLine="0" w:firstLineChars="0"/>
      </w:pPr>
      <w:r>
        <w:rPr>
          <w:rFonts w:hint="eastAsia"/>
          <w:lang w:val="en-US" w:eastAsia="zh-CN"/>
        </w:rPr>
        <w:t>三方支付信息配置。</w:t>
      </w:r>
      <w:r>
        <w:t>用于积分充值、购买商品、钱包充值(TS+3.0暂未使用该功能)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eastAsia="zh-CN"/>
        </w:rPr>
      </w:pPr>
      <w:r>
        <w:t>微信支付，</w:t>
      </w:r>
      <w:r>
        <w:rPr>
          <w:rFonts w:hint="default"/>
          <w:lang w:eastAsia="zh-CN"/>
        </w:rPr>
        <w:t xml:space="preserve">前往「微信开放平台: </w:t>
      </w:r>
      <w:r>
        <w:rPr>
          <w:rFonts w:hint="default"/>
          <w:color w:val="auto"/>
          <w:u w:val="none"/>
          <w:lang w:eastAsia="zh-CN"/>
        </w:rPr>
        <w:t>https://open.weixin.qq.com」进行申请。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lang w:eastAsia="zh-CN"/>
        </w:rPr>
        <w:t xml:space="preserve">支付宝支付，前往前「支付宝开放平台: </w:t>
      </w:r>
      <w:r>
        <w:rPr>
          <w:rFonts w:hint="default"/>
          <w:color w:val="auto"/>
          <w:u w:val="none"/>
          <w:lang w:eastAsia="zh-CN"/>
        </w:rPr>
        <w:t>https://docs.open.alipay.com」进行申请。</w:t>
      </w: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TS官方配置文档地址：https://github.com/slimkit/thinksns-plus-guide/blob/master/技术文档/common/plus-pay-config.md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15895" cy="4822190"/>
            <wp:effectExtent l="0" t="0" r="8255" b="165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46" w:name="_Toc16447"/>
      <w:r>
        <w:rPr>
          <w:rFonts w:hint="eastAsia"/>
          <w:lang w:val="en-US" w:eastAsia="zh-CN"/>
        </w:rPr>
        <w:t>12.2.2苹果支付设置</w:t>
      </w:r>
      <w:bookmarkEnd w:id="146"/>
    </w:p>
    <w:p>
      <w:pPr>
        <w:numPr>
          <w:ilvl w:val="0"/>
          <w:numId w:val="0"/>
        </w:numPr>
        <w:ind w:left="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Iap开关设置，iap使用规则配置。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</w:rPr>
        <w:t>IOS端需要提交到APPStore审核时，需要开启该项开关。开启IAP开关时，IOS端将关闭钱包转积分和积分提现到钱包功能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01795" cy="1159510"/>
            <wp:effectExtent l="0" t="0" r="8255" b="254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47" w:name="_Toc21805"/>
      <w:r>
        <w:rPr>
          <w:rFonts w:hint="eastAsia"/>
          <w:lang w:val="en-US" w:eastAsia="zh-CN"/>
        </w:rPr>
        <w:t>12.2.3支付方式开关</w:t>
      </w:r>
      <w:bookmarkEnd w:id="147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支付方式开关充值选项。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32655" cy="2660015"/>
            <wp:effectExtent l="0" t="0" r="10795" b="698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48" w:name="_Toc6038"/>
      <w:bookmarkStart w:id="149" w:name="_Toc18902_WPSOffice_Level3"/>
      <w:r>
        <w:rPr>
          <w:rFonts w:hint="eastAsia"/>
          <w:lang w:val="en-US" w:eastAsia="zh-CN"/>
        </w:rPr>
        <w:t>12.3 短信配置</w:t>
      </w:r>
      <w:bookmarkEnd w:id="148"/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0" w:name="_Toc4015"/>
      <w:r>
        <w:rPr>
          <w:rFonts w:hint="eastAsia"/>
          <w:lang w:val="en-US" w:eastAsia="zh-CN"/>
        </w:rPr>
        <w:t>12.3.1短信列表</w:t>
      </w:r>
      <w:bookmarkEnd w:id="150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可根据发送状态、发送手机号筛选数据。可查看系统中发布的验证码和发送状态。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7095"/>
            <wp:effectExtent l="0" t="0" r="6350" b="1460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1" w:name="_Toc24726"/>
      <w:r>
        <w:rPr>
          <w:rFonts w:hint="eastAsia"/>
          <w:lang w:val="en-US" w:eastAsia="zh-CN"/>
        </w:rPr>
        <w:t>12.3.2短信配置</w:t>
      </w:r>
      <w:bookmarkEnd w:id="151"/>
    </w:p>
    <w:p>
      <w:pPr>
        <w:numPr>
          <w:ilvl w:val="0"/>
          <w:numId w:val="0"/>
        </w:numPr>
        <w:ind w:left="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短信相关配置信息。</w:t>
      </w:r>
      <w:r>
        <w:t>用于登录注册时的短信验证码获取。</w:t>
      </w:r>
      <w:r>
        <w:rPr>
          <w:rFonts w:hint="eastAsia"/>
          <w:lang w:val="en-US" w:eastAsia="zh-CN"/>
        </w:rPr>
        <w:t>配置需要使用的那一个就行了</w:t>
      </w:r>
    </w:p>
    <w:p>
      <w:pPr>
        <w:numPr>
          <w:ilvl w:val="0"/>
          <w:numId w:val="0"/>
        </w:numPr>
        <w:ind w:left="0" w:leftChars="0"/>
        <w:rPr>
          <w:rFonts w:hint="eastAsia"/>
        </w:rPr>
      </w:pPr>
      <w:r>
        <w:t>阿里云 aliyun：</w:t>
      </w:r>
      <w:r>
        <w:rPr>
          <w:rFonts w:hint="eastAsia"/>
          <w:color w:val="auto"/>
          <w:u w:val="none"/>
        </w:rPr>
        <w:t>https://www.aliyun.com/product/sms?utm_content=se_1002997129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云片 yunpian：</w:t>
      </w:r>
      <w:r>
        <w:rPr>
          <w:rFonts w:hint="default"/>
          <w:color w:val="auto"/>
          <w:u w:val="none"/>
          <w:lang w:eastAsia="zh-CN"/>
        </w:rPr>
        <w:t>https://www.yunpian.com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互亿无线 huyi：</w:t>
      </w:r>
      <w:r>
        <w:rPr>
          <w:rFonts w:hint="default"/>
          <w:color w:val="auto"/>
          <w:u w:val="none"/>
          <w:lang w:eastAsia="zh-CN"/>
        </w:rPr>
        <w:t>http://www.ihuyi.com</w:t>
      </w:r>
    </w:p>
    <w:p>
      <w:pPr>
        <w:numPr>
          <w:ilvl w:val="0"/>
          <w:numId w:val="0"/>
        </w:numPr>
        <w:ind w:left="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阿里大于 alidayu：</w:t>
      </w:r>
    </w:p>
    <w:p>
      <w:pPr>
        <w:numPr>
          <w:ilvl w:val="0"/>
          <w:numId w:val="0"/>
        </w:numPr>
        <w:ind w:left="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https://dayu.aliyun.com/product/sms?spm=a3142.7791109.0.0.dace1fd2Yi4Nks</w:t>
      </w:r>
    </w:p>
    <w:p>
      <w:pPr>
        <w:numPr>
          <w:ilvl w:val="0"/>
          <w:numId w:val="0"/>
        </w:numPr>
        <w:ind w:left="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TS官方配置文档地址：https://github.com/slimkit/thinksns-plus-guide/blob/master/技术文档/server/thinksnsPlusSimpleDeploymentDoc.md#短信配置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0" w:leftChars="0"/>
      </w:pPr>
      <w:r>
        <w:drawing>
          <wp:inline distT="0" distB="0" distL="114300" distR="114300">
            <wp:extent cx="3281680" cy="3251200"/>
            <wp:effectExtent l="0" t="0" r="13970" b="635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2" w:name="_Toc7350"/>
      <w:r>
        <w:rPr>
          <w:rFonts w:hint="eastAsia"/>
          <w:lang w:val="en-US" w:eastAsia="zh-CN"/>
        </w:rPr>
        <w:t>12.3.3</w:t>
      </w:r>
      <w:r>
        <w:rPr>
          <w:rFonts w:hint="default"/>
          <w:lang w:eastAsia="zh-CN"/>
        </w:rPr>
        <w:t>模拟验证码</w:t>
      </w:r>
      <w:bookmarkEnd w:id="152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开启该功能后，被指定的手机号可以填写设定的默认验证码登录。（仅作为测试/研发/APP在应用商店进行审核期间使用）。</w:t>
      </w:r>
    </w:p>
    <w:p>
      <w:pPr>
        <w:pStyle w:val="5"/>
        <w:numPr>
          <w:ilvl w:val="-1"/>
          <w:numId w:val="0"/>
        </w:numPr>
        <w:bidi w:val="0"/>
        <w:ind w:left="0" w:firstLine="0"/>
        <w:rPr>
          <w:rFonts w:hint="default"/>
          <w:b/>
          <w:lang w:val="en-US" w:eastAsia="zh-CN"/>
        </w:rPr>
      </w:pPr>
      <w:r>
        <w:drawing>
          <wp:inline distT="0" distB="0" distL="114300" distR="114300">
            <wp:extent cx="4397375" cy="1960245"/>
            <wp:effectExtent l="0" t="0" r="3175" b="1905"/>
            <wp:docPr id="2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5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9737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53" w:name="_Toc3210"/>
      <w:r>
        <w:rPr>
          <w:rFonts w:hint="eastAsia"/>
          <w:lang w:val="en-US" w:eastAsia="zh-CN"/>
        </w:rPr>
        <w:t>12.4存储设置</w:t>
      </w:r>
      <w:bookmarkEnd w:id="153"/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4" w:name="_Toc32358"/>
      <w:r>
        <w:rPr>
          <w:rFonts w:hint="eastAsia"/>
          <w:lang w:val="en-US" w:eastAsia="zh-CN"/>
        </w:rPr>
        <w:t>12.4.1</w:t>
      </w:r>
      <w:r>
        <w:rPr>
          <w:rFonts w:hint="default"/>
          <w:lang w:eastAsia="zh-CN"/>
        </w:rPr>
        <w:t>基础设置</w:t>
      </w:r>
      <w:bookmarkEnd w:id="154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文件大小、文件类型、图片尺寸设置。</w:t>
      </w:r>
    </w:p>
    <w:p>
      <w:pPr>
        <w:numPr>
          <w:ilvl w:val="0"/>
          <w:numId w:val="0"/>
        </w:numPr>
        <w:ind w:firstLine="0" w:firstLineChars="0"/>
      </w:pPr>
      <w:r>
        <w:drawing>
          <wp:inline distT="0" distB="0" distL="114300" distR="114300">
            <wp:extent cx="4978400" cy="3256280"/>
            <wp:effectExtent l="0" t="0" r="12700" b="127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5" w:name="_Toc6907"/>
      <w:r>
        <w:rPr>
          <w:rFonts w:hint="eastAsia"/>
          <w:lang w:val="en-US" w:eastAsia="zh-CN"/>
        </w:rPr>
        <w:t>12.4.2</w:t>
      </w:r>
      <w:r>
        <w:rPr>
          <w:rFonts w:hint="default"/>
          <w:lang w:eastAsia="zh-CN"/>
        </w:rPr>
        <w:t>文件系统</w:t>
      </w:r>
      <w:bookmarkEnd w:id="155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文件存储、本地存储位置等文件系统。</w:t>
      </w:r>
    </w:p>
    <w:p>
      <w:pPr>
        <w:numPr>
          <w:ilvl w:val="0"/>
          <w:numId w:val="0"/>
        </w:numPr>
        <w:ind w:firstLine="0" w:firstLineChars="0"/>
      </w:pPr>
      <w:r>
        <w:drawing>
          <wp:inline distT="0" distB="0" distL="114300" distR="114300">
            <wp:extent cx="4473575" cy="3865880"/>
            <wp:effectExtent l="0" t="0" r="3175" b="127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473575" cy="386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6" w:name="_Toc3122"/>
      <w:r>
        <w:rPr>
          <w:rFonts w:hint="eastAsia"/>
          <w:lang w:val="en-US" w:eastAsia="zh-CN"/>
        </w:rPr>
        <w:t>12.4.3</w:t>
      </w:r>
      <w:r>
        <w:rPr>
          <w:rFonts w:hint="default"/>
          <w:lang w:eastAsia="zh-CN"/>
        </w:rPr>
        <w:t>频道设置</w:t>
      </w:r>
      <w:bookmarkEnd w:id="156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频道文件配置。主要适用场景为用户头像、背景图片以及系统文件等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77390"/>
            <wp:effectExtent l="0" t="0" r="10160" b="381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7" w:name="_Toc19290"/>
      <w:r>
        <w:rPr>
          <w:rFonts w:hint="eastAsia"/>
          <w:lang w:val="en-US" w:eastAsia="zh-CN"/>
        </w:rPr>
        <w:t>12.5环信/极光配置</w:t>
      </w:r>
      <w:bookmarkEnd w:id="157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环信和极光推送配置，用于聊天、消息推送。</w:t>
      </w:r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环信：请前往</w:t>
      </w:r>
      <w:r>
        <w:rPr>
          <w:rFonts w:hint="default"/>
          <w:lang w:val="en-US" w:eastAsia="zh-CN"/>
        </w:rPr>
        <w:t>「环信官网：</w:t>
      </w:r>
      <w:r>
        <w:rPr>
          <w:rFonts w:hint="default"/>
          <w:color w:val="auto"/>
          <w:u w:val="none"/>
          <w:lang w:val="en-US" w:eastAsia="zh-CN"/>
        </w:rPr>
        <w:t>http://www.easemob.com/」</w:t>
      </w:r>
      <w:r>
        <w:rPr>
          <w:rFonts w:hint="default"/>
          <w:color w:val="auto"/>
          <w:u w:val="none"/>
          <w:lang w:eastAsia="zh-CN"/>
        </w:rPr>
        <w:t>进行申请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771265"/>
            <wp:effectExtent l="0" t="0" r="12065" b="63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8" w:name="_Toc24168"/>
      <w:r>
        <w:rPr>
          <w:rFonts w:hint="eastAsia"/>
          <w:lang w:val="en-US" w:eastAsia="zh-CN"/>
        </w:rPr>
        <w:t>12.6</w:t>
      </w:r>
      <w:r>
        <w:rPr>
          <w:rFonts w:hint="default"/>
          <w:lang w:eastAsia="zh-CN"/>
        </w:rPr>
        <w:t>小程序控制</w:t>
      </w:r>
      <w:bookmarkEnd w:id="158"/>
    </w:p>
    <w:p>
      <w:pPr>
        <w:ind w:firstLine="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设置小程序评论功能、视频播放、打赏功能、APP下载的开关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内容检测开关</w:t>
      </w:r>
      <w:r>
        <w:rPr>
          <w:rFonts w:hint="default"/>
          <w:lang w:eastAsia="zh-CN"/>
        </w:rPr>
        <w:t>，设置APP下载地址。</w:t>
      </w:r>
      <w:r>
        <w:rPr>
          <w:rFonts w:hint="eastAsia"/>
          <w:lang w:val="en-US" w:eastAsia="zh-CN"/>
        </w:rPr>
        <w:t>主要用于小程序提交上架期间使用</w:t>
      </w:r>
    </w:p>
    <w:p>
      <w:pPr>
        <w:pStyle w:val="5"/>
        <w:numPr>
          <w:ilvl w:val="-1"/>
          <w:numId w:val="0"/>
        </w:numPr>
        <w:bidi w:val="0"/>
        <w:ind w:left="0" w:firstLine="0"/>
      </w:pPr>
      <w:r>
        <w:drawing>
          <wp:inline distT="0" distB="0" distL="114300" distR="114300">
            <wp:extent cx="5258435" cy="2431415"/>
            <wp:effectExtent l="0" t="0" r="18415" b="6985"/>
            <wp:docPr id="2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59" w:name="_Toc22744"/>
      <w:r>
        <w:rPr>
          <w:rFonts w:hint="eastAsia"/>
          <w:lang w:val="en-US" w:eastAsia="zh-CN"/>
        </w:rPr>
        <w:t>12.7邮件配置</w:t>
      </w:r>
      <w:bookmarkEnd w:id="159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可邮件相关配置。</w:t>
      </w:r>
      <w:r>
        <w:rPr>
          <w:rFonts w:hint="default"/>
          <w:lang w:eastAsia="zh-CN"/>
        </w:rPr>
        <w:t>用于邮箱注册时获取验证码。（TS+3.0暂未使用该功能）</w:t>
      </w:r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97810" cy="3489325"/>
            <wp:effectExtent l="0" t="0" r="2540" b="1587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eastAsia="zh-CN"/>
        </w:rPr>
      </w:pPr>
      <w:bookmarkStart w:id="160" w:name="_Toc7982"/>
      <w:r>
        <w:rPr>
          <w:rFonts w:hint="eastAsia"/>
          <w:lang w:val="en-US" w:eastAsia="zh-CN"/>
        </w:rPr>
        <w:t>12.8快递100</w:t>
      </w:r>
      <w:bookmarkEnd w:id="160"/>
    </w:p>
    <w:p>
      <w:pPr>
        <w:pStyle w:val="4"/>
        <w:numPr>
          <w:numId w:val="0"/>
        </w:numPr>
        <w:bidi w:val="0"/>
        <w:rPr>
          <w:rFonts w:hint="default"/>
          <w:lang w:eastAsia="zh-CN"/>
        </w:rPr>
      </w:pPr>
      <w:bookmarkStart w:id="161" w:name="_Toc31216"/>
      <w:r>
        <w:rPr>
          <w:rFonts w:hint="eastAsia"/>
          <w:lang w:val="en-US" w:eastAsia="zh-CN"/>
        </w:rPr>
        <w:t>12.8.1</w:t>
      </w:r>
      <w:r>
        <w:rPr>
          <w:rFonts w:hint="default"/>
          <w:lang w:eastAsia="zh-CN"/>
        </w:rPr>
        <w:t>快递100</w:t>
      </w:r>
      <w:r>
        <w:rPr>
          <w:rFonts w:hint="eastAsia"/>
          <w:lang w:val="en-US" w:eastAsia="zh-CN"/>
        </w:rPr>
        <w:t>配置</w:t>
      </w:r>
      <w:bookmarkEnd w:id="161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配置快递100信息。用于商品物流信息查看。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7325" cy="3785870"/>
            <wp:effectExtent l="0" t="0" r="9525" b="5080"/>
            <wp:docPr id="2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bidi w:val="0"/>
        <w:rPr>
          <w:rFonts w:hint="default"/>
          <w:lang w:val="en-US" w:eastAsia="zh-CN"/>
        </w:rPr>
      </w:pPr>
      <w:bookmarkStart w:id="162" w:name="_Toc13387"/>
      <w:r>
        <w:rPr>
          <w:rFonts w:hint="eastAsia"/>
          <w:lang w:val="en-US" w:eastAsia="zh-CN"/>
        </w:rPr>
        <w:t>12.8.2</w:t>
      </w:r>
      <w:r>
        <w:rPr>
          <w:rFonts w:hint="default"/>
          <w:lang w:eastAsia="zh-CN"/>
        </w:rPr>
        <w:t>快递公司管理</w:t>
      </w:r>
      <w:bookmarkEnd w:id="162"/>
    </w:p>
    <w:p>
      <w:pPr>
        <w:ind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显示快递公司列表，可根据快递公司名称搜索，可根据常用/非常用状态筛选，可按照不同标准排序，可以编辑快递公司。</w:t>
      </w:r>
    </w:p>
    <w:p>
      <w:pPr>
        <w:ind w:firstLine="420" w:firstLineChars="0"/>
      </w:pPr>
      <w:r>
        <w:drawing>
          <wp:inline distT="0" distB="0" distL="114300" distR="114300">
            <wp:extent cx="5272405" cy="2137410"/>
            <wp:effectExtent l="0" t="0" r="4445" b="15240"/>
            <wp:docPr id="2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</w:pPr>
      <w:r>
        <w:t>添加快递公司：</w:t>
      </w:r>
    </w:p>
    <w:p>
      <w:pPr>
        <w:pStyle w:val="3"/>
        <w:numPr>
          <w:ilvl w:val="-1"/>
          <w:numId w:val="0"/>
        </w:numPr>
        <w:bidi w:val="0"/>
        <w:ind w:left="0" w:firstLine="0"/>
        <w:rPr>
          <w:rFonts w:hint="eastAsia"/>
          <w:b/>
          <w:lang w:val="en-US" w:eastAsia="zh-CN"/>
        </w:rPr>
      </w:pPr>
      <w:bookmarkStart w:id="163" w:name="_Toc27009"/>
      <w:r>
        <w:drawing>
          <wp:inline distT="0" distB="0" distL="114300" distR="114300">
            <wp:extent cx="5258435" cy="2004060"/>
            <wp:effectExtent l="0" t="0" r="18415" b="15240"/>
            <wp:docPr id="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64" w:name="_Toc4221"/>
      <w:r>
        <w:rPr>
          <w:rFonts w:hint="eastAsia"/>
          <w:lang w:val="en-US" w:eastAsia="zh-CN"/>
        </w:rPr>
        <w:t>12.9跨域设置</w:t>
      </w:r>
      <w:bookmarkEnd w:id="164"/>
    </w:p>
    <w:p>
      <w:pPr>
        <w:numPr>
          <w:ilvl w:val="0"/>
          <w:numId w:val="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可设置跨域设置</w:t>
      </w:r>
      <w:r>
        <w:rPr>
          <w:rFonts w:hint="default"/>
          <w:lang w:eastAsia="zh-CN"/>
        </w:rPr>
        <w:t>，h5 web的设置</w:t>
      </w:r>
      <w:r>
        <w:rPr>
          <w:rFonts w:hint="eastAsia"/>
          <w:lang w:val="en-US" w:eastAsia="zh-CN"/>
        </w:rPr>
        <w:t>。可删除数据。</w:t>
      </w:r>
      <w:r>
        <w:t>（开发人员操作的，普通用户最好不要操作）（TS+3.0暂未使用该功能）</w:t>
      </w:r>
    </w:p>
    <w:p>
      <w:pPr>
        <w:numPr>
          <w:ilvl w:val="0"/>
          <w:numId w:val="0"/>
        </w:numPr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81300"/>
            <wp:effectExtent l="0" t="0" r="3175" b="0"/>
            <wp:docPr id="2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6"/>
                    <pic:cNvPicPr>
                      <a:picLocks noChangeAspect="1"/>
                    </pic:cNvPicPr>
                  </pic:nvPicPr>
                  <pic:blipFill>
                    <a:blip r:embed="rId148"/>
                    <a:srcRect b="179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65" w:name="_Toc28548_WPSOffice_Level3"/>
      <w:bookmarkStart w:id="166" w:name="_Toc11616"/>
      <w:r>
        <w:rPr>
          <w:rFonts w:hint="eastAsia"/>
          <w:lang w:val="en-US" w:eastAsia="zh-CN"/>
        </w:rPr>
        <w:t>12.10开发配置</w:t>
      </w:r>
      <w:bookmarkEnd w:id="165"/>
      <w:bookmarkEnd w:id="166"/>
    </w:p>
    <w:p>
      <w:pPr>
        <w:numPr>
          <w:ilvl w:val="0"/>
          <w:numId w:val="0"/>
        </w:numPr>
        <w:ind w:left="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可清理缓存、配置缓存；运行环境、debug开关、访问url、分页数量等内容设置。</w:t>
      </w:r>
    </w:p>
    <w:p>
      <w:pPr>
        <w:numPr>
          <w:ilvl w:val="0"/>
          <w:numId w:val="0"/>
        </w:numPr>
        <w:ind w:left="709" w:leftChars="0"/>
      </w:pPr>
    </w:p>
    <w:p>
      <w:pPr>
        <w:numPr>
          <w:ilvl w:val="0"/>
          <w:numId w:val="0"/>
        </w:numPr>
        <w:bidi w:val="0"/>
        <w:ind w:left="0" w:leftChars="0" w:firstLine="0" w:firstLineChars="0"/>
        <w:rPr>
          <w:rFonts w:hint="default"/>
          <w:sz w:val="30"/>
          <w:szCs w:val="30"/>
          <w:lang w:val="en-US" w:eastAsia="zh-CN"/>
        </w:rPr>
      </w:pPr>
      <w:r>
        <w:drawing>
          <wp:inline distT="0" distB="0" distL="114300" distR="114300">
            <wp:extent cx="3676650" cy="3119120"/>
            <wp:effectExtent l="0" t="0" r="6350" b="508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bidi w:val="0"/>
        <w:rPr>
          <w:rFonts w:hint="default"/>
          <w:lang w:val="en-US" w:eastAsia="zh-CN"/>
        </w:rPr>
      </w:pPr>
      <w:bookmarkStart w:id="167" w:name="_Toc8529_WPSOffice_Level2"/>
      <w:bookmarkStart w:id="168" w:name="_Toc138935611"/>
      <w:bookmarkStart w:id="169" w:name="_Toc12323"/>
      <w:r>
        <w:rPr>
          <w:rFonts w:hint="eastAsia"/>
          <w:lang w:val="en-US" w:eastAsia="zh-CN"/>
        </w:rPr>
        <w:t>12.11系统信息</w:t>
      </w:r>
      <w:bookmarkEnd w:id="167"/>
      <w:bookmarkEnd w:id="168"/>
      <w:bookmarkEnd w:id="169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</w:t>
      </w:r>
      <w:r>
        <w:rPr>
          <w:rFonts w:hint="eastAsia" w:eastAsia="宋体"/>
          <w:lang w:val="en-US" w:eastAsia="zh-CN"/>
        </w:rPr>
        <w:t>系统信息</w:t>
      </w:r>
      <w:r>
        <w:rPr>
          <w:rFonts w:hint="default" w:eastAsia="宋体"/>
          <w:lang w:eastAsia="zh-CN"/>
        </w:rPr>
        <w:t>，从服务器获取的信息</w:t>
      </w:r>
      <w:r>
        <w:rPr>
          <w:rFonts w:hint="eastAsia" w:eastAsia="宋体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5237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  <w:ins w:id="18" w:author="时间之外" w:date="2020-05-13T15:33:15Z"/>
        </w:numPr>
        <w:rPr>
          <w:rFonts w:hint="eastAsia"/>
          <w:lang w:val="en-US" w:eastAsia="zh-CN"/>
        </w:rPr>
      </w:pPr>
      <w:bookmarkStart w:id="170" w:name="_Toc11975"/>
      <w:r>
        <w:rPr>
          <w:rFonts w:hint="eastAsia"/>
          <w:lang w:val="en-US" w:eastAsia="zh-CN"/>
        </w:rPr>
        <w:t>12.12首页</w:t>
      </w:r>
      <w:bookmarkEnd w:id="17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1375410"/>
            <wp:effectExtent l="0" t="0" r="16510" b="15240"/>
            <wp:docPr id="21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展示知识订单数量、知识数量、资讯数量、活动数量、钱包交易数量、问答数量、商品数量、商城订单数量、动态评论数量、动态数量、用户数量、积分交易数量等数据信息；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点击对应数据，可跳转到具体的数据统计页面。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eastAsia="zh-CN"/>
        </w:rPr>
      </w:pPr>
    </w:p>
    <w:p/>
    <w:sectPr>
      <w:footerReference r:id="rId4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5" name="文本框 2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wJCdkWAgAAFwQAAA4AAABkcnMvZTJvRG9jLnhtbK1Ty47TMBTdI/EP&#10;lvc0adG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C8CQnZ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6" name="文本框 2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587AD"/>
    <w:multiLevelType w:val="multilevel"/>
    <w:tmpl w:val="8F7587A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1C6EB731"/>
    <w:multiLevelType w:val="singleLevel"/>
    <w:tmpl w:val="1C6EB731"/>
    <w:lvl w:ilvl="0" w:tentative="0">
      <w:start w:val="10"/>
      <w:numFmt w:val="decimal"/>
      <w:suff w:val="space"/>
      <w:lvlText w:val="%1."/>
      <w:lvlJc w:val="left"/>
    </w:lvl>
  </w:abstractNum>
  <w:abstractNum w:abstractNumId="2">
    <w:nsid w:val="363A90A7"/>
    <w:multiLevelType w:val="multilevel"/>
    <w:tmpl w:val="363A90A7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时间之外">
    <w15:presenceInfo w15:providerId="WPS Office" w15:userId="235657899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CA1697"/>
    <w:rsid w:val="00411D05"/>
    <w:rsid w:val="00874533"/>
    <w:rsid w:val="0150497C"/>
    <w:rsid w:val="01A472A5"/>
    <w:rsid w:val="01F060FD"/>
    <w:rsid w:val="02B13477"/>
    <w:rsid w:val="03524D3E"/>
    <w:rsid w:val="051266A0"/>
    <w:rsid w:val="057E2DA7"/>
    <w:rsid w:val="06197109"/>
    <w:rsid w:val="06206A56"/>
    <w:rsid w:val="06265803"/>
    <w:rsid w:val="06631813"/>
    <w:rsid w:val="066C6609"/>
    <w:rsid w:val="06A20605"/>
    <w:rsid w:val="06C71DD2"/>
    <w:rsid w:val="075C7371"/>
    <w:rsid w:val="07EC66CD"/>
    <w:rsid w:val="0A9279D2"/>
    <w:rsid w:val="0C28624E"/>
    <w:rsid w:val="0D3B1099"/>
    <w:rsid w:val="0DCF13CD"/>
    <w:rsid w:val="0EA72023"/>
    <w:rsid w:val="0EB056FB"/>
    <w:rsid w:val="0F287450"/>
    <w:rsid w:val="0FA616A8"/>
    <w:rsid w:val="0FC33CCC"/>
    <w:rsid w:val="10EB3C44"/>
    <w:rsid w:val="111A3C43"/>
    <w:rsid w:val="11436055"/>
    <w:rsid w:val="11490FD2"/>
    <w:rsid w:val="11B71307"/>
    <w:rsid w:val="11F8595D"/>
    <w:rsid w:val="123B764D"/>
    <w:rsid w:val="13593498"/>
    <w:rsid w:val="13FBF329"/>
    <w:rsid w:val="14074DA2"/>
    <w:rsid w:val="144E74C6"/>
    <w:rsid w:val="1627620E"/>
    <w:rsid w:val="16EC6B36"/>
    <w:rsid w:val="1711633D"/>
    <w:rsid w:val="172866BD"/>
    <w:rsid w:val="17384436"/>
    <w:rsid w:val="189D2F3D"/>
    <w:rsid w:val="18D95378"/>
    <w:rsid w:val="19DE0A58"/>
    <w:rsid w:val="1A3B2187"/>
    <w:rsid w:val="1B11532B"/>
    <w:rsid w:val="1B410462"/>
    <w:rsid w:val="1B51223A"/>
    <w:rsid w:val="1C025EA1"/>
    <w:rsid w:val="1C8BB372"/>
    <w:rsid w:val="1CA43348"/>
    <w:rsid w:val="1D370171"/>
    <w:rsid w:val="1DCD06DD"/>
    <w:rsid w:val="1E245420"/>
    <w:rsid w:val="1ED71ED1"/>
    <w:rsid w:val="1EF257DC"/>
    <w:rsid w:val="200C1B16"/>
    <w:rsid w:val="21023CFD"/>
    <w:rsid w:val="217A46DF"/>
    <w:rsid w:val="21A30D13"/>
    <w:rsid w:val="21BD147D"/>
    <w:rsid w:val="22246C01"/>
    <w:rsid w:val="2348688C"/>
    <w:rsid w:val="237B6D98"/>
    <w:rsid w:val="23DF29CB"/>
    <w:rsid w:val="24A67105"/>
    <w:rsid w:val="24B00607"/>
    <w:rsid w:val="257D5568"/>
    <w:rsid w:val="25AA0E6A"/>
    <w:rsid w:val="25D33D7E"/>
    <w:rsid w:val="269F2AE8"/>
    <w:rsid w:val="27644FB2"/>
    <w:rsid w:val="28D06C0F"/>
    <w:rsid w:val="29E9172E"/>
    <w:rsid w:val="2A7433C7"/>
    <w:rsid w:val="2A9E1DF6"/>
    <w:rsid w:val="2ABF3DF0"/>
    <w:rsid w:val="2B295827"/>
    <w:rsid w:val="2BBC7BCA"/>
    <w:rsid w:val="2C1178C8"/>
    <w:rsid w:val="2E39251B"/>
    <w:rsid w:val="2F317ECE"/>
    <w:rsid w:val="2F7F6EB8"/>
    <w:rsid w:val="2FDBBB5A"/>
    <w:rsid w:val="309B1682"/>
    <w:rsid w:val="30AC2961"/>
    <w:rsid w:val="31CF7D39"/>
    <w:rsid w:val="321B69A3"/>
    <w:rsid w:val="32565EE2"/>
    <w:rsid w:val="325A35FF"/>
    <w:rsid w:val="32F52881"/>
    <w:rsid w:val="33682A94"/>
    <w:rsid w:val="33A026DC"/>
    <w:rsid w:val="33DBD005"/>
    <w:rsid w:val="33E77A63"/>
    <w:rsid w:val="33F57760"/>
    <w:rsid w:val="34C90387"/>
    <w:rsid w:val="34F83741"/>
    <w:rsid w:val="34F925CB"/>
    <w:rsid w:val="35023CA9"/>
    <w:rsid w:val="35CD706A"/>
    <w:rsid w:val="37EEF058"/>
    <w:rsid w:val="382C386C"/>
    <w:rsid w:val="38AB14CD"/>
    <w:rsid w:val="38EB5C49"/>
    <w:rsid w:val="39C11998"/>
    <w:rsid w:val="3A307253"/>
    <w:rsid w:val="3B251EF9"/>
    <w:rsid w:val="3BDF382D"/>
    <w:rsid w:val="3BF32506"/>
    <w:rsid w:val="3BFD09BC"/>
    <w:rsid w:val="3D6807F2"/>
    <w:rsid w:val="3DD84F95"/>
    <w:rsid w:val="3DE7259F"/>
    <w:rsid w:val="3E1A4845"/>
    <w:rsid w:val="3EE16ABB"/>
    <w:rsid w:val="3EE92E72"/>
    <w:rsid w:val="3F49154F"/>
    <w:rsid w:val="3F821719"/>
    <w:rsid w:val="3F9D46C4"/>
    <w:rsid w:val="3FBB683B"/>
    <w:rsid w:val="3FC739C5"/>
    <w:rsid w:val="3FE37DF9"/>
    <w:rsid w:val="3FF35F99"/>
    <w:rsid w:val="40D57527"/>
    <w:rsid w:val="41EE5130"/>
    <w:rsid w:val="421E10EE"/>
    <w:rsid w:val="422C25F4"/>
    <w:rsid w:val="422E29FC"/>
    <w:rsid w:val="42567F24"/>
    <w:rsid w:val="42574DFF"/>
    <w:rsid w:val="42F00389"/>
    <w:rsid w:val="435B6A46"/>
    <w:rsid w:val="43BC6332"/>
    <w:rsid w:val="44A4765C"/>
    <w:rsid w:val="44F7321B"/>
    <w:rsid w:val="45612125"/>
    <w:rsid w:val="46254CEF"/>
    <w:rsid w:val="467A30A1"/>
    <w:rsid w:val="468A4609"/>
    <w:rsid w:val="46F37C80"/>
    <w:rsid w:val="47511D38"/>
    <w:rsid w:val="4771667A"/>
    <w:rsid w:val="47BF5ADC"/>
    <w:rsid w:val="49CB6E76"/>
    <w:rsid w:val="4B5A025A"/>
    <w:rsid w:val="4BB632B2"/>
    <w:rsid w:val="4C3C4523"/>
    <w:rsid w:val="4CB51A5C"/>
    <w:rsid w:val="4CCA4937"/>
    <w:rsid w:val="4D17165E"/>
    <w:rsid w:val="4DA603F1"/>
    <w:rsid w:val="4DAD120C"/>
    <w:rsid w:val="4DBA5B35"/>
    <w:rsid w:val="4E3E5141"/>
    <w:rsid w:val="4F4F1731"/>
    <w:rsid w:val="4F5F54BB"/>
    <w:rsid w:val="4F9420B5"/>
    <w:rsid w:val="50893301"/>
    <w:rsid w:val="50F930B2"/>
    <w:rsid w:val="513F7C22"/>
    <w:rsid w:val="518931F6"/>
    <w:rsid w:val="52186755"/>
    <w:rsid w:val="52FD09CE"/>
    <w:rsid w:val="5426208C"/>
    <w:rsid w:val="55A77714"/>
    <w:rsid w:val="572C73AE"/>
    <w:rsid w:val="576F3959"/>
    <w:rsid w:val="581F4F8C"/>
    <w:rsid w:val="58BF7B13"/>
    <w:rsid w:val="5A524CEF"/>
    <w:rsid w:val="5A7E6F04"/>
    <w:rsid w:val="5A8721D2"/>
    <w:rsid w:val="5CCA0055"/>
    <w:rsid w:val="5CCA6E37"/>
    <w:rsid w:val="5CDEC4C0"/>
    <w:rsid w:val="5D200852"/>
    <w:rsid w:val="5DB713A3"/>
    <w:rsid w:val="5DEB47FD"/>
    <w:rsid w:val="5DEF3D66"/>
    <w:rsid w:val="5E4E33B8"/>
    <w:rsid w:val="5EFFB340"/>
    <w:rsid w:val="5EFFBCC9"/>
    <w:rsid w:val="5F1F488A"/>
    <w:rsid w:val="5F878E22"/>
    <w:rsid w:val="5F955A76"/>
    <w:rsid w:val="5FBB3405"/>
    <w:rsid w:val="615E38FA"/>
    <w:rsid w:val="61F97776"/>
    <w:rsid w:val="625406A3"/>
    <w:rsid w:val="62D177DF"/>
    <w:rsid w:val="62EC785D"/>
    <w:rsid w:val="64E6025E"/>
    <w:rsid w:val="65006941"/>
    <w:rsid w:val="65126E88"/>
    <w:rsid w:val="652E71A2"/>
    <w:rsid w:val="657556BA"/>
    <w:rsid w:val="66DFE63E"/>
    <w:rsid w:val="695534E8"/>
    <w:rsid w:val="696406C5"/>
    <w:rsid w:val="69657E76"/>
    <w:rsid w:val="696646B7"/>
    <w:rsid w:val="69770992"/>
    <w:rsid w:val="6A264557"/>
    <w:rsid w:val="6A781DAB"/>
    <w:rsid w:val="6B036CFF"/>
    <w:rsid w:val="6B545631"/>
    <w:rsid w:val="6BD47589"/>
    <w:rsid w:val="6D083EE8"/>
    <w:rsid w:val="6D3060EB"/>
    <w:rsid w:val="6DDB4021"/>
    <w:rsid w:val="6E171B5A"/>
    <w:rsid w:val="6F010598"/>
    <w:rsid w:val="6FB32504"/>
    <w:rsid w:val="6FFA9BA8"/>
    <w:rsid w:val="708A3A09"/>
    <w:rsid w:val="70987EB5"/>
    <w:rsid w:val="71090470"/>
    <w:rsid w:val="71FE5079"/>
    <w:rsid w:val="72435E45"/>
    <w:rsid w:val="728C69FB"/>
    <w:rsid w:val="73AE305D"/>
    <w:rsid w:val="74840947"/>
    <w:rsid w:val="753205E8"/>
    <w:rsid w:val="75674E8C"/>
    <w:rsid w:val="760072E3"/>
    <w:rsid w:val="768D4C3E"/>
    <w:rsid w:val="76FF6A80"/>
    <w:rsid w:val="775FDAB7"/>
    <w:rsid w:val="777FB1B7"/>
    <w:rsid w:val="77BF1FFA"/>
    <w:rsid w:val="78983681"/>
    <w:rsid w:val="78FD5F44"/>
    <w:rsid w:val="794E200E"/>
    <w:rsid w:val="79D6F01D"/>
    <w:rsid w:val="7AC77E9A"/>
    <w:rsid w:val="7B403F2D"/>
    <w:rsid w:val="7BBB4DBC"/>
    <w:rsid w:val="7BCA1697"/>
    <w:rsid w:val="7C562022"/>
    <w:rsid w:val="7CCBD446"/>
    <w:rsid w:val="7D737D7C"/>
    <w:rsid w:val="7E377F93"/>
    <w:rsid w:val="7E4918AD"/>
    <w:rsid w:val="7EDE4CC6"/>
    <w:rsid w:val="7F7C2373"/>
    <w:rsid w:val="7FAFF12E"/>
    <w:rsid w:val="7FFE76AD"/>
    <w:rsid w:val="97FD96F8"/>
    <w:rsid w:val="9EBCAC9D"/>
    <w:rsid w:val="A77EF3CB"/>
    <w:rsid w:val="AFFABE5C"/>
    <w:rsid w:val="B7EFEDEA"/>
    <w:rsid w:val="BDF995DC"/>
    <w:rsid w:val="C3BB20D6"/>
    <w:rsid w:val="CBD7C576"/>
    <w:rsid w:val="CEFBDAB5"/>
    <w:rsid w:val="CFEAAA02"/>
    <w:rsid w:val="E74B994E"/>
    <w:rsid w:val="E9BFFD68"/>
    <w:rsid w:val="EEB5664B"/>
    <w:rsid w:val="EFDD6F33"/>
    <w:rsid w:val="EFEF89AC"/>
    <w:rsid w:val="F45950BE"/>
    <w:rsid w:val="F5EF1A13"/>
    <w:rsid w:val="F937FEEE"/>
    <w:rsid w:val="FA8ECD1A"/>
    <w:rsid w:val="FAFD92D7"/>
    <w:rsid w:val="FB7E3D10"/>
    <w:rsid w:val="FD9E80C0"/>
    <w:rsid w:val="FDDE6681"/>
    <w:rsid w:val="FE9E30C0"/>
    <w:rsid w:val="FEDFEEC8"/>
    <w:rsid w:val="FEFBBCB7"/>
    <w:rsid w:val="FFD5D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after="330" w:line="579" w:lineRule="auto"/>
      <w:ind w:left="432" w:hanging="432"/>
      <w:outlineLvl w:val="0"/>
    </w:pPr>
    <w:rPr>
      <w:rFonts w:ascii="Arial" w:hAnsi="Arial" w:eastAsia="微软雅黑"/>
      <w:b/>
      <w:bCs/>
      <w:kern w:val="44"/>
      <w:sz w:val="36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8">
    <w:name w:val="Default Paragraph Font"/>
    <w:semiHidden/>
    <w:qFormat/>
    <w:uiPriority w:val="0"/>
  </w:style>
  <w:style w:type="table" w:default="1" w:styleId="1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qFormat/>
    <w:uiPriority w:val="0"/>
    <w:pPr>
      <w:jc w:val="left"/>
    </w:p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4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5">
    <w:name w:val="toc 1"/>
    <w:basedOn w:val="1"/>
    <w:next w:val="1"/>
    <w:qFormat/>
    <w:uiPriority w:val="0"/>
  </w:style>
  <w:style w:type="paragraph" w:styleId="16">
    <w:name w:val="toc 2"/>
    <w:basedOn w:val="1"/>
    <w:next w:val="1"/>
    <w:qFormat/>
    <w:uiPriority w:val="0"/>
    <w:pPr>
      <w:ind w:left="420" w:leftChars="200"/>
    </w:pPr>
  </w:style>
  <w:style w:type="character" w:styleId="19">
    <w:name w:val="Hyperlink"/>
    <w:basedOn w:val="18"/>
    <w:qFormat/>
    <w:uiPriority w:val="0"/>
    <w:rPr>
      <w:color w:val="0000FF"/>
      <w:u w:val="single"/>
    </w:rPr>
  </w:style>
  <w:style w:type="paragraph" w:customStyle="1" w:styleId="20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  <w:sz w:val="21"/>
      <w:szCs w:val="22"/>
    </w:rPr>
  </w:style>
  <w:style w:type="paragraph" w:customStyle="1" w:styleId="21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2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5" Type="http://schemas.microsoft.com/office/2011/relationships/people" Target="people.xml"/><Relationship Id="rId154" Type="http://schemas.openxmlformats.org/officeDocument/2006/relationships/fontTable" Target="fontTable.xml"/><Relationship Id="rId153" Type="http://schemas.openxmlformats.org/officeDocument/2006/relationships/numbering" Target="numbering.xml"/><Relationship Id="rId152" Type="http://schemas.openxmlformats.org/officeDocument/2006/relationships/customXml" Target="../customXml/item1.xml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jpe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jpe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2019-07-22T01:59:00Z</dcterms:created>
  <dc:creator>Catherine</dc:creator>
  <cp:lastModifiedBy>袖子Eda</cp:lastModifiedBy>
  <dcterms:modified xsi:type="dcterms:W3CDTF">2020-05-26T07:53:19Z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