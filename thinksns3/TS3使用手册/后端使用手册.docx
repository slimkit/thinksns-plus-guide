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spacing w:line="360" w:lineRule="auto"/>
        <w:contextualSpacing/>
        <w:jc w:val="center"/>
        <w:rPr>
          <w:rFonts w:hint="default" w:ascii="Times New Roman" w:hAnsi="Times New Roman" w:cs="Times New Roman"/>
          <w:b/>
          <w:bCs/>
          <w:color w:val="000000"/>
          <w:sz w:val="72"/>
          <w:szCs w:val="72"/>
          <w:lang w:val="en-US"/>
        </w:rPr>
      </w:pPr>
      <w:r>
        <w:rPr>
          <w:rFonts w:hint="default" w:ascii="Times New Roman" w:hAnsi="Times New Roman" w:cs="Times New Roman"/>
          <w:b/>
          <w:bCs/>
          <w:color w:val="000000"/>
          <w:sz w:val="72"/>
          <w:szCs w:val="72"/>
        </w:rPr>
        <w:t>ThinkSN</w:t>
      </w:r>
      <w:r>
        <w:rPr>
          <w:rFonts w:hint="default" w:ascii="Times New Roman" w:hAnsi="Times New Roman" w:cs="Times New Roman"/>
          <w:b/>
          <w:bCs/>
          <w:color w:val="000000"/>
          <w:sz w:val="72"/>
          <w:szCs w:val="72"/>
          <w:lang w:val="en-US" w:eastAsia="zh-CN"/>
        </w:rPr>
        <w:t>S</w:t>
      </w:r>
      <w:r>
        <w:rPr>
          <w:rFonts w:hint="eastAsia" w:ascii="Times New Roman" w:hAnsi="Times New Roman" w:cs="Times New Roman"/>
          <w:b/>
          <w:bCs/>
          <w:color w:val="000000"/>
          <w:sz w:val="72"/>
          <w:szCs w:val="72"/>
          <w:lang w:val="en-US" w:eastAsia="zh-CN"/>
        </w:rPr>
        <w:t>+ V3.1</w:t>
      </w:r>
    </w:p>
    <w:p>
      <w:pPr>
        <w:pStyle w:val="20"/>
        <w:ind w:firstLine="0" w:firstLineChars="0"/>
        <w:jc w:val="center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后台使用手册</w:t>
      </w: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jc w:val="center"/>
        <w:rPr>
          <w:rFonts w:hint="eastAsia" w:ascii="黑体" w:hAnsi="黑体" w:eastAsia="黑体" w:cs="黑体"/>
          <w:color w:val="7F7F7F"/>
          <w:sz w:val="28"/>
          <w:szCs w:val="28"/>
        </w:rPr>
      </w:pPr>
      <w:r>
        <w:rPr>
          <w:rFonts w:hint="eastAsia" w:ascii="黑体" w:hAnsi="黑体" w:eastAsia="黑体" w:cs="黑体"/>
          <w:color w:val="7F7F7F"/>
          <w:sz w:val="28"/>
          <w:szCs w:val="28"/>
          <w:lang w:eastAsia="zh-CN"/>
        </w:rPr>
        <w:t>成都智艺创想科技</w:t>
      </w:r>
      <w:r>
        <w:rPr>
          <w:rFonts w:hint="eastAsia" w:ascii="黑体" w:hAnsi="黑体" w:eastAsia="黑体" w:cs="黑体"/>
          <w:color w:val="7F7F7F"/>
          <w:sz w:val="28"/>
          <w:szCs w:val="28"/>
        </w:rPr>
        <w:t>有限公司</w:t>
      </w:r>
    </w:p>
    <w:p>
      <w:pPr>
        <w:pStyle w:val="3"/>
        <w:keepNext/>
        <w:keepLines/>
        <w:widowControl w:val="0"/>
        <w:numPr>
          <w:ilvl w:val="0"/>
          <w:numId w:val="0"/>
        </w:numPr>
        <w:bidi w:val="0"/>
        <w:spacing w:before="260" w:beforeLines="0" w:beforeAutospacing="0" w:after="260" w:afterLines="0" w:afterAutospacing="0" w:line="413" w:lineRule="auto"/>
        <w:jc w:val="both"/>
        <w:outlineLvl w:val="1"/>
        <w:rPr>
          <w:rFonts w:hint="eastAsia"/>
          <w:sz w:val="30"/>
          <w:szCs w:val="30"/>
          <w:lang w:val="en-US" w:eastAsia="zh-CN"/>
        </w:rPr>
        <w:sectPr>
          <w:foot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7211"/>
        <w15:color w:val="DBDBDB"/>
      </w:sdtPr>
      <w:sdtEndPr>
        <w:rPr>
          <w:rFonts w:ascii="宋体" w:hAnsi="宋体" w:eastAsia="宋体" w:cstheme="minorBidi"/>
          <w:kern w:val="2"/>
          <w:sz w:val="20"/>
          <w:szCs w:val="20"/>
          <w:lang w:val="en-US" w:eastAsia="zh-CN" w:bidi="ar-SA"/>
        </w:rPr>
      </w:sdtEndPr>
      <w:sdtContent>
        <w:p>
          <w:pPr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eastAsia="zh-CN" w:bidi="ar-SA"/>
            </w:rPr>
          </w:pPr>
          <w:r>
            <w:rPr>
              <w:rFonts w:ascii="宋体" w:hAnsi="宋体" w:eastAsia="宋体" w:cstheme="minorBidi"/>
              <w:kern w:val="2"/>
              <w:sz w:val="21"/>
              <w:szCs w:val="24"/>
              <w:lang w:eastAsia="zh-CN" w:bidi="ar-SA"/>
            </w:rPr>
            <w:t>目录</w:t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 w:val="20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0"/>
              <w:szCs w:val="20"/>
              <w:lang w:val="en-US" w:eastAsia="zh-CN" w:bidi="ar-SA"/>
            </w:rPr>
            <w:instrText xml:space="preserve">TOC \o "1-2" \h \u </w:instrText>
          </w:r>
          <w:r>
            <w:rPr>
              <w:rFonts w:ascii="宋体" w:hAnsi="宋体" w:eastAsia="宋体" w:cstheme="minorBidi"/>
              <w:kern w:val="2"/>
              <w:sz w:val="20"/>
              <w:szCs w:val="20"/>
              <w:lang w:val="en-US" w:eastAsia="zh-CN" w:bidi="ar-SA"/>
            </w:rPr>
            <w:fldChar w:fldCharType="separate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_Toc401024915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_Toc401024915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_Toc1222062119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default"/>
              <w:lang w:eastAsia="zh-CN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_Toc1222062119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_Toc664434125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用户</w:t>
          </w:r>
          <w:r>
            <w:tab/>
          </w:r>
          <w:r>
            <w:fldChar w:fldCharType="begin"/>
          </w:r>
          <w:r>
            <w:instrText xml:space="preserve"> PAGEREF _Toc664434125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_Toc229374475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eastAsia="zh-CN"/>
            </w:rPr>
            <w:t>3</w:t>
          </w:r>
          <w:r>
            <w:rPr>
              <w:rFonts w:hint="eastAsia"/>
              <w:lang w:val="en-US" w:eastAsia="zh-CN"/>
            </w:rPr>
            <w:t>.1用户统计</w:t>
          </w:r>
          <w:r>
            <w:tab/>
          </w:r>
          <w:r>
            <w:fldChar w:fldCharType="begin"/>
          </w:r>
          <w:r>
            <w:instrText xml:space="preserve"> PAGEREF _Toc229374475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_Toc363654960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eastAsia="zh-CN"/>
            </w:rPr>
            <w:t>3</w:t>
          </w:r>
          <w:r>
            <w:rPr>
              <w:rFonts w:hint="eastAsia"/>
              <w:lang w:val="en-US" w:eastAsia="zh-CN"/>
            </w:rPr>
            <w:t>.2用户列表</w:t>
          </w:r>
          <w:r>
            <w:tab/>
          </w:r>
          <w:r>
            <w:fldChar w:fldCharType="begin"/>
          </w:r>
          <w:r>
            <w:instrText xml:space="preserve"> PAGEREF _Toc363654960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_Toc210453358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eastAsia="zh-CN"/>
            </w:rPr>
            <w:t>3</w:t>
          </w:r>
          <w:r>
            <w:rPr>
              <w:rFonts w:hint="eastAsia"/>
              <w:lang w:val="en-US" w:eastAsia="zh-CN"/>
            </w:rPr>
            <w:t>.3认证用户</w:t>
          </w:r>
          <w:r>
            <w:tab/>
          </w:r>
          <w:r>
            <w:fldChar w:fldCharType="begin"/>
          </w:r>
          <w:r>
            <w:instrText xml:space="preserve"> PAGEREF _Toc210453358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_Toc184021297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eastAsia="zh-CN"/>
            </w:rPr>
            <w:t>3</w:t>
          </w:r>
          <w:r>
            <w:rPr>
              <w:rFonts w:hint="eastAsia"/>
              <w:lang w:val="en-US" w:eastAsia="zh-CN"/>
            </w:rPr>
            <w:t>.4角色管理</w:t>
          </w:r>
          <w:r>
            <w:tab/>
          </w:r>
          <w:r>
            <w:fldChar w:fldCharType="begin"/>
          </w:r>
          <w:r>
            <w:instrText xml:space="preserve"> PAGEREF _Toc184021297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_Toc469486999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eastAsia="zh-CN"/>
            </w:rPr>
            <w:t>3</w:t>
          </w:r>
          <w:r>
            <w:rPr>
              <w:rFonts w:hint="eastAsia"/>
              <w:lang w:val="en-US" w:eastAsia="zh-CN"/>
            </w:rPr>
            <w:t>.5 权限管理</w:t>
          </w:r>
          <w:r>
            <w:tab/>
          </w:r>
          <w:r>
            <w:fldChar w:fldCharType="begin"/>
          </w:r>
          <w:r>
            <w:instrText xml:space="preserve"> PAGEREF _Toc469486999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_Toc813073115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eastAsia="zh-CN"/>
            </w:rPr>
            <w:t>3</w:t>
          </w:r>
          <w:r>
            <w:rPr>
              <w:rFonts w:hint="eastAsia"/>
              <w:lang w:val="en-US" w:eastAsia="zh-CN"/>
            </w:rPr>
            <w:t>.6 设置</w:t>
          </w:r>
          <w:r>
            <w:tab/>
          </w:r>
          <w:r>
            <w:fldChar w:fldCharType="begin"/>
          </w:r>
          <w:r>
            <w:instrText xml:space="preserve"> PAGEREF _Toc813073115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_Toc881397944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运营</w:t>
          </w:r>
          <w:r>
            <w:tab/>
          </w:r>
          <w:r>
            <w:fldChar w:fldCharType="begin"/>
          </w:r>
          <w:r>
            <w:instrText xml:space="preserve"> PAGEREF _Toc881397944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_Toc313047802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 </w:t>
          </w:r>
          <w:r>
            <w:rPr>
              <w:rFonts w:hint="eastAsia"/>
              <w:lang w:val="en-US" w:eastAsia="zh-CN"/>
            </w:rPr>
            <w:t>广告</w:t>
          </w:r>
          <w:r>
            <w:tab/>
          </w:r>
          <w:r>
            <w:fldChar w:fldCharType="begin"/>
          </w:r>
          <w:r>
            <w:instrText xml:space="preserve"> PAGEREF _Toc313047802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_Toc59473064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4.2. </w:t>
          </w:r>
          <w:r>
            <w:rPr>
              <w:rFonts w:hint="eastAsia"/>
              <w:lang w:val="en-US" w:eastAsia="zh-CN"/>
            </w:rPr>
            <w:t>签到设置</w:t>
          </w:r>
          <w:r>
            <w:tab/>
          </w:r>
          <w:r>
            <w:fldChar w:fldCharType="begin"/>
          </w:r>
          <w:r>
            <w:instrText xml:space="preserve"> PAGEREF _Toc59473064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_Toc983890793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4.3. </w:t>
          </w:r>
          <w:r>
            <w:rPr>
              <w:rFonts w:hint="eastAsia"/>
              <w:lang w:val="en-US" w:eastAsia="zh-CN"/>
            </w:rPr>
            <w:t>任务设置</w:t>
          </w:r>
          <w:r>
            <w:tab/>
          </w:r>
          <w:r>
            <w:fldChar w:fldCharType="begin"/>
          </w:r>
          <w:r>
            <w:instrText xml:space="preserve"> PAGEREF _Toc983890793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_Toc628476051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4.4. </w:t>
          </w:r>
          <w:r>
            <w:rPr>
              <w:rFonts w:hint="eastAsia"/>
              <w:lang w:val="en-US" w:eastAsia="zh-CN"/>
            </w:rPr>
            <w:t>地区管理</w:t>
          </w:r>
          <w:r>
            <w:tab/>
          </w:r>
          <w:r>
            <w:fldChar w:fldCharType="begin"/>
          </w:r>
          <w:r>
            <w:instrText xml:space="preserve"> PAGEREF _Toc628476051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_Toc1472413211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4.5. </w:t>
          </w:r>
          <w:r>
            <w:rPr>
              <w:rFonts w:hint="eastAsia"/>
              <w:lang w:val="en-US" w:eastAsia="zh-CN"/>
            </w:rPr>
            <w:t>打赏</w:t>
          </w:r>
          <w:r>
            <w:tab/>
          </w:r>
          <w:r>
            <w:fldChar w:fldCharType="begin"/>
          </w:r>
          <w:r>
            <w:instrText xml:space="preserve"> PAGEREF _Toc1472413211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_Toc1394772896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4.6. </w:t>
          </w:r>
          <w:r>
            <w:rPr>
              <w:rFonts w:hint="eastAsia"/>
              <w:lang w:val="en-US" w:eastAsia="zh-CN"/>
            </w:rPr>
            <w:t>标签</w:t>
          </w:r>
          <w:r>
            <w:tab/>
          </w:r>
          <w:r>
            <w:fldChar w:fldCharType="begin"/>
          </w:r>
          <w:r>
            <w:instrText xml:space="preserve"> PAGEREF _Toc1394772896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_Toc16572420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4.7. </w:t>
          </w:r>
          <w:r>
            <w:rPr>
              <w:rFonts w:hint="eastAsia"/>
              <w:lang w:val="en-US" w:eastAsia="zh-CN"/>
            </w:rPr>
            <w:t>敏感词</w:t>
          </w:r>
          <w:r>
            <w:tab/>
          </w:r>
          <w:r>
            <w:fldChar w:fldCharType="begin"/>
          </w:r>
          <w:r>
            <w:instrText xml:space="preserve"> PAGEREF _Toc16572420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_Toc1507272477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4.8. </w:t>
          </w:r>
          <w:r>
            <w:rPr>
              <w:rFonts w:hint="eastAsia"/>
              <w:lang w:val="en-US" w:eastAsia="zh-CN"/>
            </w:rPr>
            <w:t>举报管理</w:t>
          </w:r>
          <w:r>
            <w:tab/>
          </w:r>
          <w:r>
            <w:fldChar w:fldCharType="begin"/>
          </w:r>
          <w:r>
            <w:instrText xml:space="preserve"> PAGEREF _Toc1507272477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_Toc1011420927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4.9. </w:t>
          </w:r>
          <w:r>
            <w:rPr>
              <w:rFonts w:hint="eastAsia"/>
              <w:lang w:val="en-US" w:eastAsia="zh-CN"/>
            </w:rPr>
            <w:t>意见反馈</w:t>
          </w:r>
          <w:r>
            <w:tab/>
          </w:r>
          <w:r>
            <w:fldChar w:fldCharType="begin"/>
          </w:r>
          <w:r>
            <w:instrText xml:space="preserve"> PAGEREF _Toc1011420927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_Toc1618454084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4.10. </w:t>
          </w:r>
          <w:r>
            <w:rPr>
              <w:rFonts w:hint="eastAsia"/>
              <w:lang w:val="en-US" w:eastAsia="zh-CN"/>
            </w:rPr>
            <w:t>关于我们</w:t>
          </w:r>
          <w:r>
            <w:tab/>
          </w:r>
          <w:r>
            <w:fldChar w:fldCharType="begin"/>
          </w:r>
          <w:r>
            <w:instrText xml:space="preserve"> PAGEREF _Toc1618454084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_Toc1329916886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4.11. </w:t>
          </w:r>
          <w:r>
            <w:rPr>
              <w:rFonts w:hint="eastAsia"/>
              <w:lang w:val="en-US" w:eastAsia="zh-CN"/>
            </w:rPr>
            <w:t>条款设置</w:t>
          </w:r>
          <w:r>
            <w:tab/>
          </w:r>
          <w:r>
            <w:fldChar w:fldCharType="begin"/>
          </w:r>
          <w:r>
            <w:instrText xml:space="preserve"> PAGEREF _Toc1329916886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_Toc903305026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4.12. </w:t>
          </w:r>
          <w:r>
            <w:rPr>
              <w:rFonts w:hint="eastAsia"/>
              <w:lang w:val="en-US" w:eastAsia="zh-CN"/>
            </w:rPr>
            <w:t>H5配置</w:t>
          </w:r>
          <w:r>
            <w:tab/>
          </w:r>
          <w:r>
            <w:fldChar w:fldCharType="begin"/>
          </w:r>
          <w:r>
            <w:instrText xml:space="preserve"> PAGEREF _Toc903305026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_Toc1285671339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 </w:t>
          </w:r>
          <w:r>
            <w:rPr>
              <w:rFonts w:hint="eastAsia"/>
              <w:lang w:val="en-US" w:eastAsia="zh-CN"/>
            </w:rPr>
            <w:t>财务</w:t>
          </w:r>
          <w:r>
            <w:tab/>
          </w:r>
          <w:r>
            <w:fldChar w:fldCharType="begin"/>
          </w:r>
          <w:r>
            <w:instrText xml:space="preserve"> PAGEREF _Toc1285671339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_Toc297738459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5.1. </w:t>
          </w:r>
          <w:r>
            <w:rPr>
              <w:rFonts w:hint="eastAsia"/>
              <w:lang w:val="en-US" w:eastAsia="zh-CN"/>
            </w:rPr>
            <w:t>积分</w:t>
          </w:r>
          <w:r>
            <w:tab/>
          </w:r>
          <w:r>
            <w:fldChar w:fldCharType="begin"/>
          </w:r>
          <w:r>
            <w:instrText xml:space="preserve"> PAGEREF _Toc297738459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_Toc453382903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 </w:t>
          </w:r>
          <w:r>
            <w:rPr>
              <w:rFonts w:hint="eastAsia"/>
              <w:lang w:val="en-US" w:eastAsia="zh-CN"/>
            </w:rPr>
            <w:t>充值</w:t>
          </w:r>
          <w:r>
            <w:tab/>
          </w:r>
          <w:r>
            <w:fldChar w:fldCharType="begin"/>
          </w:r>
          <w:r>
            <w:instrText xml:space="preserve"> PAGEREF _Toc453382903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_Toc734471165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 </w:t>
          </w:r>
          <w:r>
            <w:rPr>
              <w:rFonts w:hint="eastAsia"/>
              <w:lang w:val="en-US" w:eastAsia="zh-CN"/>
            </w:rPr>
            <w:t>商城</w:t>
          </w:r>
          <w:r>
            <w:tab/>
          </w:r>
          <w:r>
            <w:fldChar w:fldCharType="begin"/>
          </w:r>
          <w:r>
            <w:instrText xml:space="preserve"> PAGEREF _Toc734471165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_Toc520867199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6.1. </w:t>
          </w:r>
          <w:r>
            <w:rPr>
              <w:rFonts w:hint="eastAsia"/>
              <w:lang w:val="en-US" w:eastAsia="zh-CN"/>
            </w:rPr>
            <w:t>商城统计</w:t>
          </w:r>
          <w:r>
            <w:tab/>
          </w:r>
          <w:r>
            <w:fldChar w:fldCharType="begin"/>
          </w:r>
          <w:r>
            <w:instrText xml:space="preserve"> PAGEREF _Toc520867199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_Toc1071668421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6.2. </w:t>
          </w:r>
          <w:r>
            <w:rPr>
              <w:rFonts w:hint="eastAsia"/>
              <w:highlight w:val="none"/>
              <w:lang w:val="en-US" w:eastAsia="zh-CN"/>
            </w:rPr>
            <w:t>商城商品</w:t>
          </w:r>
          <w:r>
            <w:tab/>
          </w:r>
          <w:r>
            <w:fldChar w:fldCharType="begin"/>
          </w:r>
          <w:r>
            <w:instrText xml:space="preserve"> PAGEREF _Toc1071668421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_Toc585804358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6.3. </w:t>
          </w:r>
          <w:r>
            <w:rPr>
              <w:rFonts w:hint="eastAsia"/>
              <w:lang w:val="en-US" w:eastAsia="zh-CN"/>
            </w:rPr>
            <w:t>商城订单</w:t>
          </w:r>
          <w:r>
            <w:tab/>
          </w:r>
          <w:r>
            <w:fldChar w:fldCharType="begin"/>
          </w:r>
          <w:r>
            <w:instrText xml:space="preserve"> PAGEREF _Toc585804358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_Toc1548807058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6.4. </w:t>
          </w:r>
          <w:r>
            <w:rPr>
              <w:rFonts w:hint="eastAsia"/>
              <w:lang w:val="en-US" w:eastAsia="zh-CN"/>
            </w:rPr>
            <w:t>商品分类</w:t>
          </w:r>
          <w:r>
            <w:tab/>
          </w:r>
          <w:r>
            <w:fldChar w:fldCharType="begin"/>
          </w:r>
          <w:r>
            <w:instrText xml:space="preserve"> PAGEREF _Toc1548807058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_Toc1150938519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6.5. </w:t>
          </w:r>
          <w:r>
            <w:rPr>
              <w:rFonts w:hint="eastAsia"/>
              <w:lang w:val="en-US" w:eastAsia="zh-CN"/>
            </w:rPr>
            <w:t>品牌管理</w:t>
          </w:r>
          <w:r>
            <w:tab/>
          </w:r>
          <w:r>
            <w:fldChar w:fldCharType="begin"/>
          </w:r>
          <w:r>
            <w:instrText xml:space="preserve"> PAGEREF _Toc1150938519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_Toc1438480304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6.6. </w:t>
          </w:r>
          <w:r>
            <w:rPr>
              <w:rFonts w:hint="eastAsia"/>
              <w:lang w:val="en-US" w:eastAsia="zh-CN"/>
            </w:rPr>
            <w:t>商城配置</w:t>
          </w:r>
          <w:r>
            <w:tab/>
          </w:r>
          <w:r>
            <w:fldChar w:fldCharType="begin"/>
          </w:r>
          <w:r>
            <w:instrText xml:space="preserve"> PAGEREF _Toc1438480304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_Toc167571402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6.7. </w:t>
          </w:r>
          <w:r>
            <w:rPr>
              <w:rFonts w:hint="eastAsia"/>
              <w:lang w:val="en-US" w:eastAsia="zh-CN"/>
            </w:rPr>
            <w:t>卖家信息</w:t>
          </w:r>
          <w:r>
            <w:tab/>
          </w:r>
          <w:r>
            <w:fldChar w:fldCharType="begin"/>
          </w:r>
          <w:r>
            <w:instrText xml:space="preserve"> PAGEREF _Toc167571402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_Toc1021492197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 </w:t>
          </w:r>
          <w:r>
            <w:rPr>
              <w:rFonts w:hint="eastAsia"/>
              <w:lang w:val="en-US" w:eastAsia="zh-CN"/>
            </w:rPr>
            <w:t>知识付费</w:t>
          </w:r>
          <w:r>
            <w:tab/>
          </w:r>
          <w:r>
            <w:fldChar w:fldCharType="begin"/>
          </w:r>
          <w:r>
            <w:instrText xml:space="preserve"> PAGEREF _Toc1021492197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_Toc1235080861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7.1. </w:t>
          </w:r>
          <w:r>
            <w:rPr>
              <w:rFonts w:hint="default"/>
              <w:lang w:eastAsia="zh-CN"/>
            </w:rPr>
            <w:t>知识</w:t>
          </w:r>
          <w:r>
            <w:rPr>
              <w:rFonts w:hint="eastAsia"/>
              <w:lang w:val="en-US" w:eastAsia="zh-CN"/>
            </w:rPr>
            <w:t>统计</w:t>
          </w:r>
          <w:r>
            <w:tab/>
          </w:r>
          <w:r>
            <w:fldChar w:fldCharType="begin"/>
          </w:r>
          <w:r>
            <w:instrText xml:space="preserve"> PAGEREF _Toc1235080861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_Toc427098925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7.2. </w:t>
          </w:r>
          <w:r>
            <w:rPr>
              <w:rFonts w:hint="eastAsia"/>
              <w:lang w:val="en-US" w:eastAsia="zh-CN"/>
            </w:rPr>
            <w:t>知识列表</w:t>
          </w:r>
          <w:r>
            <w:tab/>
          </w:r>
          <w:r>
            <w:fldChar w:fldCharType="begin"/>
          </w:r>
          <w:r>
            <w:instrText xml:space="preserve"> PAGEREF _Toc427098925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_Toc1361284201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7.3. </w:t>
          </w:r>
          <w:r>
            <w:rPr>
              <w:rFonts w:hint="eastAsia"/>
              <w:lang w:val="en-US" w:eastAsia="zh-CN"/>
            </w:rPr>
            <w:t>知识订单</w:t>
          </w:r>
          <w:r>
            <w:tab/>
          </w:r>
          <w:r>
            <w:fldChar w:fldCharType="begin"/>
          </w:r>
          <w:r>
            <w:instrText xml:space="preserve"> PAGEREF _Toc1361284201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_Toc1790523185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7.4. </w:t>
          </w:r>
          <w:r>
            <w:rPr>
              <w:rFonts w:hint="eastAsia"/>
              <w:lang w:val="en-US" w:eastAsia="zh-CN"/>
            </w:rPr>
            <w:t>分类管理</w:t>
          </w:r>
          <w:r>
            <w:tab/>
          </w:r>
          <w:r>
            <w:fldChar w:fldCharType="begin"/>
          </w:r>
          <w:r>
            <w:instrText xml:space="preserve"> PAGEREF _Toc1790523185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_Toc634824884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7.5. </w:t>
          </w:r>
          <w:r>
            <w:rPr>
              <w:rFonts w:hint="eastAsia"/>
              <w:lang w:val="en-US" w:eastAsia="zh-CN"/>
            </w:rPr>
            <w:t>知识</w:t>
          </w:r>
          <w:r>
            <w:rPr>
              <w:rFonts w:hint="default"/>
              <w:lang w:eastAsia="zh-CN"/>
            </w:rPr>
            <w:t>配</w:t>
          </w:r>
          <w:r>
            <w:rPr>
              <w:rFonts w:hint="eastAsia"/>
              <w:lang w:val="en-US" w:eastAsia="zh-CN"/>
            </w:rPr>
            <w:t>置</w:t>
          </w:r>
          <w:r>
            <w:tab/>
          </w:r>
          <w:r>
            <w:fldChar w:fldCharType="begin"/>
          </w:r>
          <w:r>
            <w:instrText xml:space="preserve"> PAGEREF _Toc634824884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_Toc803067092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 </w:t>
          </w:r>
          <w:r>
            <w:rPr>
              <w:rFonts w:hint="eastAsia"/>
              <w:lang w:val="en-US" w:eastAsia="zh-CN"/>
            </w:rPr>
            <w:t>资讯</w:t>
          </w:r>
          <w:r>
            <w:tab/>
          </w:r>
          <w:r>
            <w:fldChar w:fldCharType="begin"/>
          </w:r>
          <w:r>
            <w:instrText xml:space="preserve"> PAGEREF _Toc803067092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_Toc213893849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8.1. </w:t>
          </w:r>
          <w:r>
            <w:rPr>
              <w:rFonts w:hint="eastAsia"/>
              <w:lang w:val="en-US" w:eastAsia="zh-CN"/>
            </w:rPr>
            <w:t>资讯统计</w:t>
          </w:r>
          <w:r>
            <w:tab/>
          </w:r>
          <w:r>
            <w:fldChar w:fldCharType="begin"/>
          </w:r>
          <w:r>
            <w:instrText xml:space="preserve"> PAGEREF _Toc213893849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_Toc26295065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8.2. </w:t>
          </w:r>
          <w:r>
            <w:rPr>
              <w:rFonts w:hint="eastAsia"/>
              <w:lang w:val="en-US" w:eastAsia="zh-CN"/>
            </w:rPr>
            <w:t>发布资讯</w:t>
          </w:r>
          <w:r>
            <w:tab/>
          </w:r>
          <w:r>
            <w:fldChar w:fldCharType="begin"/>
          </w:r>
          <w:r>
            <w:instrText xml:space="preserve"> PAGEREF _Toc26295065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_Toc1707009820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8.3. </w:t>
          </w:r>
          <w:r>
            <w:rPr>
              <w:rFonts w:hint="eastAsia"/>
              <w:lang w:val="en-US" w:eastAsia="zh-CN"/>
            </w:rPr>
            <w:t>资讯列表</w:t>
          </w:r>
          <w:r>
            <w:tab/>
          </w:r>
          <w:r>
            <w:fldChar w:fldCharType="begin"/>
          </w:r>
          <w:r>
            <w:instrText xml:space="preserve"> PAGEREF _Toc1707009820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_Toc1480004467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8.4. </w:t>
          </w:r>
          <w:r>
            <w:rPr>
              <w:rFonts w:hint="eastAsia"/>
              <w:lang w:val="en-US" w:eastAsia="zh-CN"/>
            </w:rPr>
            <w:t>资讯分类</w:t>
          </w:r>
          <w:r>
            <w:tab/>
          </w:r>
          <w:r>
            <w:fldChar w:fldCharType="begin"/>
          </w:r>
          <w:r>
            <w:instrText xml:space="preserve"> PAGEREF _Toc1480004467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_Toc131993668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 </w:t>
          </w:r>
          <w:r>
            <w:rPr>
              <w:rFonts w:hint="eastAsia"/>
              <w:lang w:val="en-US" w:eastAsia="zh-CN"/>
            </w:rPr>
            <w:t>活动管理</w:t>
          </w:r>
          <w:r>
            <w:tab/>
          </w:r>
          <w:r>
            <w:fldChar w:fldCharType="begin"/>
          </w:r>
          <w:r>
            <w:instrText xml:space="preserve"> PAGEREF _Toc131993668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_Toc66970725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9.1. </w:t>
          </w:r>
          <w:r>
            <w:rPr>
              <w:rFonts w:hint="eastAsia"/>
              <w:lang w:val="en-US" w:eastAsia="zh-CN"/>
            </w:rPr>
            <w:t>活动统计</w:t>
          </w:r>
          <w:r>
            <w:tab/>
          </w:r>
          <w:r>
            <w:fldChar w:fldCharType="begin"/>
          </w:r>
          <w:r>
            <w:instrText xml:space="preserve"> PAGEREF _Toc66970725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_Toc295544047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9.2. </w:t>
          </w:r>
          <w:r>
            <w:rPr>
              <w:rFonts w:hint="eastAsia"/>
              <w:lang w:val="en-US" w:eastAsia="zh-CN"/>
            </w:rPr>
            <w:t>活动列表</w:t>
          </w:r>
          <w:r>
            <w:tab/>
          </w:r>
          <w:r>
            <w:fldChar w:fldCharType="begin"/>
          </w:r>
          <w:r>
            <w:instrText xml:space="preserve"> PAGEREF _Toc295544047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_Toc79122418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9.3. </w:t>
          </w:r>
          <w:r>
            <w:rPr>
              <w:rFonts w:hint="eastAsia"/>
              <w:lang w:val="en-US" w:eastAsia="zh-CN"/>
            </w:rPr>
            <w:t>活动分类</w:t>
          </w:r>
          <w:r>
            <w:tab/>
          </w:r>
          <w:r>
            <w:fldChar w:fldCharType="begin"/>
          </w:r>
          <w:r>
            <w:instrText xml:space="preserve"> PAGEREF _Toc79122418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_Toc518101833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 </w:t>
          </w:r>
          <w:r>
            <w:rPr>
              <w:rFonts w:hint="eastAsia"/>
              <w:lang w:val="en-US" w:eastAsia="zh-CN"/>
            </w:rPr>
            <w:t>问答</w:t>
          </w:r>
          <w:r>
            <w:tab/>
          </w:r>
          <w:r>
            <w:fldChar w:fldCharType="begin"/>
          </w:r>
          <w:r>
            <w:instrText xml:space="preserve"> PAGEREF _Toc518101833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_Toc1838802293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10.1. </w:t>
          </w:r>
          <w:r>
            <w:rPr>
              <w:rFonts w:hint="eastAsia"/>
              <w:lang w:val="en-US" w:eastAsia="zh-CN"/>
            </w:rPr>
            <w:t>问答统计</w:t>
          </w:r>
          <w:r>
            <w:tab/>
          </w:r>
          <w:r>
            <w:fldChar w:fldCharType="begin"/>
          </w:r>
          <w:r>
            <w:instrText xml:space="preserve"> PAGEREF _Toc1838802293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_Toc312974474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10.2. </w:t>
          </w:r>
          <w:r>
            <w:rPr>
              <w:rFonts w:hint="eastAsia"/>
              <w:lang w:val="en-US" w:eastAsia="zh-CN"/>
            </w:rPr>
            <w:t>问题列表</w:t>
          </w:r>
          <w:r>
            <w:tab/>
          </w:r>
          <w:r>
            <w:fldChar w:fldCharType="begin"/>
          </w:r>
          <w:r>
            <w:instrText xml:space="preserve"> PAGEREF _Toc312974474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_Toc974533015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10.3. </w:t>
          </w:r>
          <w:r>
            <w:rPr>
              <w:rFonts w:hint="eastAsia"/>
              <w:lang w:val="en-US" w:eastAsia="zh-CN"/>
            </w:rPr>
            <w:t>问题分类</w:t>
          </w:r>
          <w:r>
            <w:tab/>
          </w:r>
          <w:r>
            <w:fldChar w:fldCharType="begin"/>
          </w:r>
          <w:r>
            <w:instrText xml:space="preserve"> PAGEREF _Toc974533015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_Toc118607436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10.4. </w:t>
          </w:r>
          <w:r>
            <w:rPr>
              <w:rFonts w:hint="eastAsia"/>
              <w:lang w:val="en-US" w:eastAsia="zh-CN"/>
            </w:rPr>
            <w:t>回答列表</w:t>
          </w:r>
          <w:r>
            <w:tab/>
          </w:r>
          <w:r>
            <w:fldChar w:fldCharType="begin"/>
          </w:r>
          <w:r>
            <w:instrText xml:space="preserve"> PAGEREF _Toc118607436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_Toc570352436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>11. 动态管理</w:t>
          </w:r>
          <w:r>
            <w:tab/>
          </w:r>
          <w:r>
            <w:fldChar w:fldCharType="begin"/>
          </w:r>
          <w:r>
            <w:instrText xml:space="preserve"> PAGEREF _Toc570352436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_Toc1693875291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11.1. </w:t>
          </w:r>
          <w:r>
            <w:rPr>
              <w:rFonts w:hint="eastAsia"/>
              <w:lang w:val="en-US" w:eastAsia="zh-CN"/>
            </w:rPr>
            <w:t>动态统计</w:t>
          </w:r>
          <w:r>
            <w:tab/>
          </w:r>
          <w:r>
            <w:fldChar w:fldCharType="begin"/>
          </w:r>
          <w:r>
            <w:instrText xml:space="preserve"> PAGEREF _Toc1693875291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_Toc1918791205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11.2. </w:t>
          </w:r>
          <w:r>
            <w:rPr>
              <w:rFonts w:hint="eastAsia"/>
              <w:highlight w:val="none"/>
              <w:lang w:val="en-US" w:eastAsia="zh-CN"/>
            </w:rPr>
            <w:t>设置</w:t>
          </w:r>
          <w:r>
            <w:tab/>
          </w:r>
          <w:r>
            <w:fldChar w:fldCharType="begin"/>
          </w:r>
          <w:r>
            <w:instrText xml:space="preserve"> PAGEREF _Toc1918791205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_Toc361855436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11.3. </w:t>
          </w:r>
          <w:r>
            <w:rPr>
              <w:rFonts w:hint="eastAsia"/>
              <w:lang w:val="en-US" w:eastAsia="zh-CN"/>
            </w:rPr>
            <w:t>动态管理</w:t>
          </w:r>
          <w:r>
            <w:tab/>
          </w:r>
          <w:r>
            <w:fldChar w:fldCharType="begin"/>
          </w:r>
          <w:r>
            <w:instrText xml:space="preserve"> PAGEREF _Toc361855436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_Toc30624548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11.4. </w:t>
          </w:r>
          <w:r>
            <w:rPr>
              <w:rFonts w:hint="eastAsia"/>
              <w:lang w:val="en-US" w:eastAsia="zh-CN"/>
            </w:rPr>
            <w:t>发布动态</w:t>
          </w:r>
          <w:r>
            <w:tab/>
          </w:r>
          <w:r>
            <w:fldChar w:fldCharType="begin"/>
          </w:r>
          <w:r>
            <w:instrText xml:space="preserve"> PAGEREF _Toc30624548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_Toc1458186603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11.5. </w:t>
          </w:r>
          <w:r>
            <w:rPr>
              <w:rFonts w:hint="eastAsia"/>
              <w:lang w:val="en-US" w:eastAsia="zh-CN"/>
            </w:rPr>
            <w:t>圈子管理</w:t>
          </w:r>
          <w:r>
            <w:tab/>
          </w:r>
          <w:r>
            <w:fldChar w:fldCharType="begin"/>
          </w:r>
          <w:r>
            <w:instrText xml:space="preserve"> PAGEREF _Toc1458186603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_Toc658857057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11.6. </w:t>
          </w:r>
          <w:r>
            <w:rPr>
              <w:rFonts w:hint="eastAsia"/>
              <w:lang w:val="en-US" w:eastAsia="zh-CN"/>
            </w:rPr>
            <w:t>圈子分类管理</w:t>
          </w:r>
          <w:r>
            <w:tab/>
          </w:r>
          <w:r>
            <w:fldChar w:fldCharType="begin"/>
          </w:r>
          <w:r>
            <w:instrText xml:space="preserve"> PAGEREF _Toc658857057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_Toc984873067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11.7. </w:t>
          </w:r>
          <w:r>
            <w:rPr>
              <w:rFonts w:hint="eastAsia"/>
              <w:lang w:val="en-US" w:eastAsia="zh-CN"/>
            </w:rPr>
            <w:t>评论管理</w:t>
          </w:r>
          <w:r>
            <w:tab/>
          </w:r>
          <w:r>
            <w:fldChar w:fldCharType="begin"/>
          </w:r>
          <w:r>
            <w:instrText xml:space="preserve"> PAGEREF _Toc984873067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_Toc2105169640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11.8. </w:t>
          </w:r>
          <w:r>
            <w:rPr>
              <w:rFonts w:hint="eastAsia"/>
              <w:lang w:val="en-US" w:eastAsia="zh-CN"/>
            </w:rPr>
            <w:t>推荐分类</w:t>
          </w:r>
          <w:r>
            <w:tab/>
          </w:r>
          <w:r>
            <w:fldChar w:fldCharType="begin"/>
          </w:r>
          <w:r>
            <w:instrText xml:space="preserve"> PAGEREF _Toc2105169640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_Toc1793055155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11.9. </w:t>
          </w:r>
          <w:r>
            <w:rPr>
              <w:rFonts w:hint="eastAsia"/>
              <w:lang w:val="en-US" w:eastAsia="zh-CN"/>
            </w:rPr>
            <w:t>话题管理</w:t>
          </w:r>
          <w:r>
            <w:tab/>
          </w:r>
          <w:r>
            <w:fldChar w:fldCharType="begin"/>
          </w:r>
          <w:r>
            <w:instrText xml:space="preserve"> PAGEREF _Toc1793055155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_Toc239971734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12. </w:t>
          </w:r>
          <w:r>
            <w:rPr>
              <w:rFonts w:hint="eastAsia"/>
              <w:lang w:val="en-US" w:eastAsia="zh-CN"/>
            </w:rPr>
            <w:t>应用-</w:t>
          </w:r>
          <w:r>
            <w:rPr>
              <w:rFonts w:hint="default"/>
              <w:lang w:val="en-US" w:eastAsia="zh-CN"/>
            </w:rPr>
            <w:t>APP版本控制</w:t>
          </w:r>
          <w:r>
            <w:tab/>
          </w:r>
          <w:r>
            <w:fldChar w:fldCharType="begin"/>
          </w:r>
          <w:r>
            <w:instrText xml:space="preserve"> PAGEREF _Toc239971734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_Toc230644272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13. </w:t>
          </w:r>
          <w:r>
            <w:rPr>
              <w:rFonts w:hint="eastAsia"/>
              <w:lang w:val="en-US" w:eastAsia="zh-CN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_Toc230644272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_Toc230296669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13.1. </w:t>
          </w:r>
          <w:r>
            <w:rPr>
              <w:rFonts w:hint="eastAsia"/>
              <w:lang w:val="en-US" w:eastAsia="zh-CN"/>
            </w:rPr>
            <w:t>站点信息</w:t>
          </w:r>
          <w:r>
            <w:tab/>
          </w:r>
          <w:r>
            <w:fldChar w:fldCharType="begin"/>
          </w:r>
          <w:r>
            <w:instrText xml:space="preserve"> PAGEREF _Toc230296669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_Toc830583989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13.2. </w:t>
          </w:r>
          <w:r>
            <w:rPr>
              <w:rFonts w:hint="eastAsia"/>
              <w:lang w:val="en-US" w:eastAsia="zh-CN"/>
            </w:rPr>
            <w:t>支付配置</w:t>
          </w:r>
          <w:r>
            <w:tab/>
          </w:r>
          <w:r>
            <w:fldChar w:fldCharType="begin"/>
          </w:r>
          <w:r>
            <w:instrText xml:space="preserve"> PAGEREF _Toc830583989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_Toc981397623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13.3. </w:t>
          </w:r>
          <w:r>
            <w:rPr>
              <w:rFonts w:hint="eastAsia"/>
              <w:lang w:val="en-US" w:eastAsia="zh-CN"/>
            </w:rPr>
            <w:t>短信配置</w:t>
          </w:r>
          <w:r>
            <w:tab/>
          </w:r>
          <w:r>
            <w:fldChar w:fldCharType="begin"/>
          </w:r>
          <w:r>
            <w:instrText xml:space="preserve"> PAGEREF _Toc981397623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_Toc1675440801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13.4. </w:t>
          </w:r>
          <w:r>
            <w:rPr>
              <w:rFonts w:hint="eastAsia"/>
              <w:lang w:val="en-US" w:eastAsia="zh-CN"/>
            </w:rPr>
            <w:t>存储设置</w:t>
          </w:r>
          <w:r>
            <w:tab/>
          </w:r>
          <w:r>
            <w:fldChar w:fldCharType="begin"/>
          </w:r>
          <w:r>
            <w:instrText xml:space="preserve"> PAGEREF _Toc1675440801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_Toc1327962943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13.5. </w:t>
          </w:r>
          <w:r>
            <w:rPr>
              <w:rFonts w:hint="eastAsia"/>
              <w:lang w:val="en-US" w:eastAsia="zh-CN"/>
            </w:rPr>
            <w:t>环信/极光配置</w:t>
          </w:r>
          <w:r>
            <w:tab/>
          </w:r>
          <w:r>
            <w:fldChar w:fldCharType="begin"/>
          </w:r>
          <w:r>
            <w:instrText xml:space="preserve"> PAGEREF _Toc1327962943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_Toc275639730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>13.6. 小程序控制</w:t>
          </w:r>
          <w:r>
            <w:tab/>
          </w:r>
          <w:r>
            <w:fldChar w:fldCharType="begin"/>
          </w:r>
          <w:r>
            <w:instrText xml:space="preserve"> PAGEREF _Toc275639730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_Toc554715531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13.7. </w:t>
          </w:r>
          <w:r>
            <w:rPr>
              <w:rFonts w:hint="eastAsia"/>
              <w:lang w:val="en-US" w:eastAsia="zh-CN"/>
            </w:rPr>
            <w:t>邮件配置</w:t>
          </w:r>
          <w:r>
            <w:tab/>
          </w:r>
          <w:r>
            <w:fldChar w:fldCharType="begin"/>
          </w:r>
          <w:r>
            <w:instrText xml:space="preserve"> PAGEREF _Toc554715531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_Toc877417890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eastAsia="zh-CN"/>
            </w:rPr>
            <w:t xml:space="preserve">13.8. </w:t>
          </w:r>
          <w:r>
            <w:rPr>
              <w:rFonts w:hint="eastAsia"/>
              <w:lang w:val="en-US" w:eastAsia="zh-CN"/>
            </w:rPr>
            <w:t>快递100</w:t>
          </w:r>
          <w:r>
            <w:tab/>
          </w:r>
          <w:r>
            <w:fldChar w:fldCharType="begin"/>
          </w:r>
          <w:r>
            <w:instrText xml:space="preserve"> PAGEREF _Toc877417890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_Toc2139756928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13.9. </w:t>
          </w:r>
          <w:r>
            <w:rPr>
              <w:rFonts w:hint="eastAsia"/>
              <w:lang w:val="en-US" w:eastAsia="zh-CN"/>
            </w:rPr>
            <w:t>跨域设置</w:t>
          </w:r>
          <w:r>
            <w:tab/>
          </w:r>
          <w:r>
            <w:fldChar w:fldCharType="begin"/>
          </w:r>
          <w:r>
            <w:instrText xml:space="preserve"> PAGEREF _Toc2139756928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_Toc1133536234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13.10. </w:t>
          </w:r>
          <w:r>
            <w:rPr>
              <w:rFonts w:hint="eastAsia"/>
              <w:lang w:val="en-US" w:eastAsia="zh-CN"/>
            </w:rPr>
            <w:t>开发配置</w:t>
          </w:r>
          <w:r>
            <w:tab/>
          </w:r>
          <w:r>
            <w:fldChar w:fldCharType="begin"/>
          </w:r>
          <w:r>
            <w:instrText xml:space="preserve"> PAGEREF _Toc1133536234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instrText xml:space="preserve"> HYPERLINK \l _Toc1016052301 </w:instrText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12.11系统信息</w:t>
          </w:r>
          <w:r>
            <w:tab/>
          </w:r>
          <w:r>
            <w:fldChar w:fldCharType="begin"/>
          </w:r>
          <w:r>
            <w:instrText xml:space="preserve"> PAGEREF _Toc1016052301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</w:p>
        <w:p>
          <w:pPr>
            <w:jc w:val="center"/>
            <w:rPr>
              <w:rFonts w:hint="eastAsia"/>
              <w:sz w:val="30"/>
              <w:szCs w:val="30"/>
              <w:lang w:val="en-US" w:eastAsia="zh-CN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ascii="宋体" w:hAnsi="宋体" w:eastAsia="宋体" w:cstheme="minorBidi"/>
              <w:kern w:val="2"/>
              <w:szCs w:val="20"/>
              <w:lang w:val="en-US" w:eastAsia="zh-CN" w:bidi="ar-SA"/>
            </w:rPr>
            <w:fldChar w:fldCharType="end"/>
          </w:r>
          <w:bookmarkStart w:id="248" w:name="_GoBack"/>
          <w:bookmarkEnd w:id="248"/>
        </w:p>
      </w:sdtContent>
    </w:sdt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0" w:name="_Toc1888170965"/>
      <w:bookmarkStart w:id="1" w:name="_Toc16701_WPSOffice_Level1"/>
      <w:bookmarkStart w:id="2" w:name="_Toc933322897"/>
      <w:bookmarkStart w:id="3" w:name="_Toc401024915"/>
      <w:r>
        <w:rPr>
          <w:rFonts w:hint="eastAsia"/>
          <w:lang w:val="en-US" w:eastAsia="zh-CN"/>
        </w:rPr>
        <w:t>登录</w:t>
      </w:r>
      <w:bookmarkEnd w:id="0"/>
      <w:bookmarkEnd w:id="1"/>
      <w:bookmarkEnd w:id="2"/>
      <w:bookmarkEnd w:id="3"/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输入登录名/邮箱/手机号码和密码点击登录即可进入管理后台。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33090"/>
            <wp:effectExtent l="0" t="0" r="5080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4" w:name="_Toc1137372191"/>
      <w:bookmarkStart w:id="5" w:name="_Toc1222062119"/>
      <w:bookmarkStart w:id="6" w:name="_Toc8235_WPSOffice_Level1"/>
      <w:bookmarkStart w:id="7" w:name="_Toc1123557036"/>
      <w:r>
        <w:rPr>
          <w:rFonts w:hint="default"/>
          <w:lang w:eastAsia="zh-CN"/>
        </w:rPr>
        <w:t>首页</w:t>
      </w:r>
      <w:bookmarkEnd w:id="4"/>
      <w:bookmarkEnd w:id="5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展示活动数量、钱包交易数量、资讯数量、商城订单数量、商品数量、知识数量、问答数量、知识订单数量、动态评论数量、用户数量、动态数量、积分交易数量等数据信息；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点击对应数据，可跳转到具体的数据统计页面。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2366010"/>
            <wp:effectExtent l="0" t="0" r="13335" b="2159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8" w:name="_Toc1062472190"/>
      <w:bookmarkStart w:id="9" w:name="_Toc664434125"/>
      <w:r>
        <w:rPr>
          <w:rFonts w:hint="eastAsia"/>
          <w:lang w:val="en-US" w:eastAsia="zh-CN"/>
        </w:rPr>
        <w:t>用户</w:t>
      </w:r>
      <w:bookmarkEnd w:id="8"/>
      <w:bookmarkEnd w:id="9"/>
    </w:p>
    <w:p>
      <w:pPr>
        <w:pStyle w:val="3"/>
        <w:numPr>
          <w:ilvl w:val="1"/>
          <w:numId w:val="0"/>
        </w:numPr>
        <w:bidi w:val="0"/>
        <w:rPr>
          <w:rFonts w:hint="default"/>
          <w:lang w:val="en-US" w:eastAsia="zh-CN"/>
        </w:rPr>
      </w:pPr>
      <w:bookmarkStart w:id="10" w:name="_Toc643572525"/>
      <w:bookmarkStart w:id="11" w:name="_Toc229374475"/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.1用户统计</w:t>
      </w:r>
      <w:bookmarkEnd w:id="10"/>
      <w:bookmarkEnd w:id="11"/>
    </w:p>
    <w:p>
      <w:pPr>
        <w:numPr>
          <w:ilvl w:val="-1"/>
          <w:numId w:val="0"/>
        </w:numPr>
        <w:bidi w:val="0"/>
        <w:ind w:left="0" w:firstLine="0"/>
      </w:pPr>
      <w:r>
        <w:drawing>
          <wp:inline distT="0" distB="0" distL="114300" distR="114300">
            <wp:extent cx="5267325" cy="2259330"/>
            <wp:effectExtent l="0" t="0" r="15875" b="127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操作：通过选择时间单位（天、月、年）以及选择统计时长设置筛选条件，点击筛选查看对应条件的新增用户数据；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下方展示对应条件下的新增用户统计数据。</w:t>
      </w:r>
    </w:p>
    <w:p>
      <w:pPr>
        <w:pStyle w:val="3"/>
        <w:numPr>
          <w:ilvl w:val="1"/>
          <w:numId w:val="0"/>
        </w:numPr>
        <w:bidi w:val="0"/>
        <w:rPr>
          <w:rFonts w:hint="eastAsia"/>
          <w:lang w:val="en-US" w:eastAsia="zh-CN"/>
        </w:rPr>
      </w:pPr>
      <w:bookmarkStart w:id="12" w:name="_Toc1795781383"/>
      <w:bookmarkStart w:id="13" w:name="_Toc363654960"/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.2用户列表</w:t>
      </w:r>
      <w:bookmarkEnd w:id="12"/>
      <w:bookmarkEnd w:id="13"/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</w:pPr>
      <w:r>
        <w:rPr>
          <w:rFonts w:hint="eastAsia"/>
          <w:lang w:val="en-US" w:eastAsia="zh-CN"/>
        </w:rPr>
        <w:t>可查看系统中已注册的全部用户，可根据用户状态、推荐状态、用户</w:t>
      </w:r>
      <w:r>
        <w:rPr>
          <w:rFonts w:hint="default"/>
          <w:lang w:eastAsia="zh-CN"/>
        </w:rPr>
        <w:t>角色</w:t>
      </w:r>
      <w:r>
        <w:rPr>
          <w:rFonts w:hint="eastAsia"/>
          <w:lang w:val="en-US" w:eastAsia="zh-CN"/>
        </w:rPr>
        <w:t>、注册日期、注册关注设置、</w:t>
      </w:r>
      <w:r>
        <w:rPr>
          <w:rFonts w:hint="default"/>
          <w:lang w:eastAsia="zh-CN"/>
        </w:rPr>
        <w:t>用户vip、</w:t>
      </w:r>
      <w:r>
        <w:rPr>
          <w:rFonts w:hint="eastAsia"/>
          <w:lang w:val="en-US" w:eastAsia="zh-CN"/>
        </w:rPr>
        <w:t>用户id、邮箱、用户名、手机号进行筛选用户。列表上可</w:t>
      </w:r>
      <w:r>
        <w:rPr>
          <w:rFonts w:hint="default"/>
          <w:lang w:eastAsia="zh-CN"/>
        </w:rPr>
        <w:t>设置会员信息、积分、</w:t>
      </w:r>
      <w:r>
        <w:rPr>
          <w:rFonts w:hint="eastAsia"/>
          <w:lang w:val="en-US" w:eastAsia="zh-CN"/>
        </w:rPr>
        <w:t>编辑、推荐、</w:t>
      </w:r>
      <w:r>
        <w:rPr>
          <w:rFonts w:hint="default"/>
          <w:lang w:eastAsia="zh-CN"/>
        </w:rPr>
        <w:t>注册关注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eastAsia="zh-CN"/>
        </w:rPr>
        <w:t>注册互相关注</w:t>
      </w:r>
      <w:r>
        <w:rPr>
          <w:rFonts w:hint="eastAsia"/>
          <w:lang w:val="en-US" w:eastAsia="zh-CN"/>
        </w:rPr>
        <w:t>、禁用等操作，可翻页查看用户。可创建新</w:t>
      </w:r>
      <w:r>
        <w:rPr>
          <w:rFonts w:hint="default"/>
          <w:lang w:eastAsia="zh-CN"/>
        </w:rPr>
        <w:t>用户、生成马甲用户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操作：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①设置会员：可以设置会员等级、天数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②设置积分：输入正整数，给用户手动增加积分；输入负整数，给用户手动减少积分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③编辑：可以更改用户名、手机号、邮箱、密码、头像、用户组信息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④推荐：推荐用户，将用户推荐到前端显示(</w:t>
      </w:r>
      <w:r>
        <w:rPr>
          <w:rFonts w:hint="eastAsia"/>
          <w:lang w:val="en-US" w:eastAsia="zh-CN"/>
        </w:rPr>
        <w:t>显示在达人内，推荐用户</w:t>
      </w:r>
      <w:r>
        <w:rPr>
          <w:rFonts w:hint="default"/>
          <w:lang w:eastAsia="zh-CN"/>
        </w:rPr>
        <w:t>)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⑤注册关注：新用户注册成功时默认关注被设置的用户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⑥注册互相关注：新用户注册成功时默认与被设置的用户互相关注</w:t>
      </w:r>
    </w:p>
    <w:p>
      <w:pPr>
        <w:numPr>
          <w:ilvl w:val="0"/>
          <w:numId w:val="0"/>
        </w:numPr>
        <w:tabs>
          <w:tab w:val="left" w:pos="7460"/>
        </w:tabs>
        <w:ind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⑦禁用：禁用用户，被禁用的用户无法登录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686050"/>
            <wp:effectExtent l="0" t="0" r="15875" b="635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创建用户：输入用户名、手机号、email、账号密码、头像、角色等信息即可创建</w:t>
      </w:r>
      <w:r>
        <w:rPr>
          <w:rFonts w:hint="default"/>
          <w:lang w:eastAsia="zh-CN"/>
        </w:rPr>
        <w:t>，其中用户名、密码必填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097530" cy="2605405"/>
            <wp:effectExtent l="0" t="0" r="7620" b="4445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bidi w:val="0"/>
        <w:rPr>
          <w:rFonts w:hint="eastAsia"/>
          <w:lang w:val="en-US" w:eastAsia="zh-CN"/>
        </w:rPr>
      </w:pPr>
      <w:bookmarkStart w:id="14" w:name="_Toc962529143"/>
      <w:bookmarkStart w:id="15" w:name="_Toc210453358"/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.3认证用户</w:t>
      </w:r>
      <w:bookmarkEnd w:id="14"/>
      <w:bookmarkEnd w:id="15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可查看申请认证的用户，可根据用户名、类型、状态筛选数据，可排序。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634615"/>
            <wp:effectExtent l="0" t="0" r="19050" b="698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可查看认证资料：可同意、拒绝、删除认证。已</w:t>
      </w:r>
      <w:r>
        <w:rPr>
          <w:rFonts w:hint="default"/>
          <w:lang w:eastAsia="zh-CN"/>
        </w:rPr>
        <w:t>认证、已拒绝</w:t>
      </w:r>
      <w:r>
        <w:rPr>
          <w:rFonts w:hint="eastAsia"/>
          <w:lang w:val="en-US" w:eastAsia="zh-CN"/>
        </w:rPr>
        <w:t>的可恢复为待认证。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696335"/>
            <wp:effectExtent l="0" t="0" r="11430" b="184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同意认证：用户变为已认证用户，在前端头像下显示认证标识，可以查看认证资料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拒绝认证：用户认证被拒绝，认证资料显示拒绝理由，可以修改资料后再次申请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删除认证：认证状态被删除，前端需要重新填写资料发起申请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恢复为待认证：用户变为待认证用户，认证资料显示审核中，不可修改资料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1727835" cy="3054985"/>
            <wp:effectExtent l="0" t="0" r="5715" b="1206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7835" cy="3081020"/>
            <wp:effectExtent l="0" t="0" r="5715" b="508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5450" cy="3054985"/>
            <wp:effectExtent l="0" t="0" r="0" b="12065"/>
            <wp:docPr id="73" name="图片 1" descr="/Users/can/Desktop/26E7FEA6-E0F8-4925-B954-599EF6B64B1F.png26E7FEA6-E0F8-4925-B954-599EF6B64B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 descr="/Users/can/Desktop/26E7FEA6-E0F8-4925-B954-599EF6B64B1F.png26E7FEA6-E0F8-4925-B954-599EF6B64B1F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1960" cy="3054985"/>
            <wp:effectExtent l="0" t="0" r="2540" b="12065"/>
            <wp:docPr id="74" name="图片 1" descr="/Users/can/Desktop/916A14F0-9978-431F-B4FA-030D2600BFEE.png916A14F0-9978-431F-B4FA-030D2600BF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 descr="/Users/can/Desktop/916A14F0-9978-431F-B4FA-030D2600BFEE.png916A14F0-9978-431F-B4FA-030D2600BFEE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bidi w:val="0"/>
        <w:rPr>
          <w:rFonts w:hint="eastAsia"/>
          <w:lang w:val="en-US" w:eastAsia="zh-CN"/>
        </w:rPr>
      </w:pPr>
      <w:bookmarkStart w:id="16" w:name="_Toc232993550"/>
      <w:bookmarkStart w:id="17" w:name="_Toc184021297"/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.4角色管理</w:t>
      </w:r>
      <w:bookmarkEnd w:id="16"/>
      <w:bookmarkEnd w:id="17"/>
    </w:p>
    <w:p>
      <w:pPr>
        <w:numPr>
          <w:ilvl w:val="0"/>
          <w:numId w:val="0"/>
        </w:numPr>
        <w:ind w:left="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可查看系统中所有的角色，可编辑用户角色权限；列表上可编辑、删除角色。</w:t>
      </w:r>
    </w:p>
    <w:p>
      <w:pPr>
        <w:numPr>
          <w:ilvl w:val="0"/>
          <w:numId w:val="0"/>
        </w:numPr>
        <w:ind w:left="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73675" cy="2726690"/>
            <wp:effectExtent l="0" t="0" r="9525" b="1651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2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用户权限管理页面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014220"/>
            <wp:effectExtent l="0" t="0" r="17145" b="1778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添加角色：输入如图信息即可添加成功。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38095"/>
            <wp:effectExtent l="0" t="0" r="10160" b="146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bidi w:val="0"/>
        <w:rPr>
          <w:rFonts w:hint="eastAsia"/>
          <w:lang w:val="en-US" w:eastAsia="zh-CN"/>
        </w:rPr>
      </w:pPr>
      <w:bookmarkStart w:id="18" w:name="_Toc1059906369"/>
      <w:bookmarkStart w:id="19" w:name="_Toc469486999"/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.5 权限管理</w:t>
      </w:r>
      <w:bookmarkEnd w:id="18"/>
      <w:bookmarkEnd w:id="19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可查看系统中所有的权限</w:t>
      </w:r>
      <w:r>
        <w:rPr>
          <w:rFonts w:hint="default"/>
          <w:lang w:eastAsia="zh-CN"/>
        </w:rPr>
        <w:t>节点。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788285"/>
            <wp:effectExtent l="0" t="0" r="20955" b="571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8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  <w:ins w:id="0" w:author="时间之外" w:date="2020-05-13T10:11:02Z"/>
        </w:numPr>
        <w:rPr>
          <w:rFonts w:hint="eastAsia"/>
          <w:lang w:val="en-US" w:eastAsia="zh-CN"/>
        </w:rPr>
      </w:pPr>
      <w:bookmarkStart w:id="20" w:name="_Toc469491918"/>
      <w:bookmarkStart w:id="21" w:name="_Toc813073115"/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.6 设置</w:t>
      </w:r>
      <w:bookmarkEnd w:id="20"/>
      <w:bookmarkEnd w:id="21"/>
    </w:p>
    <w:p>
      <w:pPr>
        <w:pStyle w:val="4"/>
        <w:numPr>
          <w:ilvl w:val="0"/>
          <w:numId w:val="0"/>
          <w:ins w:id="1" w:author="时间之外" w:date="2020-05-13T10:11:26Z"/>
        </w:numPr>
        <w:rPr>
          <w:rFonts w:hint="eastAsia"/>
          <w:lang w:val="en-US" w:eastAsia="zh-CN"/>
        </w:rPr>
      </w:pPr>
      <w:bookmarkStart w:id="22" w:name="_Toc895746748"/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.6.1 基本设置</w:t>
      </w:r>
      <w:bookmarkEnd w:id="22"/>
    </w:p>
    <w:p>
      <w:pPr>
        <w:pStyle w:val="5"/>
        <w:numPr>
          <w:ilvl w:val="0"/>
          <w:numId w:val="0"/>
          <w:ins w:id="2" w:author="时间之外" w:date="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>1.1</w:t>
      </w:r>
      <w:r>
        <w:rPr>
          <w:rFonts w:hint="eastAsia"/>
          <w:lang w:val="en-US" w:eastAsia="zh-CN"/>
        </w:rPr>
        <w:t xml:space="preserve"> 默认用户组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设置默认用户组，用于用户注册成功后的默认用户组。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13555" cy="1658620"/>
            <wp:effectExtent l="0" t="0" r="10795" b="1778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  <w:ins w:id="3" w:author="时间之外" w:date="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>1.2</w:t>
      </w:r>
      <w:r>
        <w:rPr>
          <w:rFonts w:hint="eastAsia"/>
          <w:lang w:val="en-US" w:eastAsia="zh-CN"/>
        </w:rPr>
        <w:t>邀请配置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进行邀请功能的开关设置；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邀请成功后获得积分奖励数量设置：可点击直接编辑或通过右侧增加减少按钮进行调节；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受邀用户注册后获得积分数量设置，可点击直接编辑或通过右侧增加减少按钮进行调节；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进行分享拷贝内容和APP下载地址的设置。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21150" cy="2424430"/>
            <wp:effectExtent l="0" t="0" r="12700" b="1397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  <w:ins w:id="4" w:author="时间之外" w:date="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>1.3</w:t>
      </w:r>
      <w:r>
        <w:rPr>
          <w:rFonts w:hint="eastAsia"/>
          <w:lang w:val="en-US" w:eastAsia="zh-CN"/>
        </w:rPr>
        <w:t>聊天小组手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设置聊天小助手，支持模糊搜索</w:t>
      </w:r>
      <w:r>
        <w:rPr>
          <w:rFonts w:hint="default"/>
          <w:lang w:eastAsia="zh-CN"/>
        </w:rPr>
        <w:t>用户名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eastAsia="zh-CN"/>
        </w:rPr>
        <w:t>用于前端点击意见反馈跳转到与小助手单聊页面，如果没有设置，则直接进入提交意见反馈页面。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10430" cy="1421130"/>
            <wp:effectExtent l="0" t="0" r="13970" b="7620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  <w:ins w:id="5" w:author="时间之外" w:date="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>1.4</w:t>
      </w:r>
      <w:r>
        <w:rPr>
          <w:rFonts w:hint="eastAsia"/>
          <w:lang w:val="en-US" w:eastAsia="zh-CN"/>
        </w:rPr>
        <w:t xml:space="preserve"> 注册设置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设置注册时，赠送积分数量以及用户协议的内容。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475230"/>
            <wp:effectExtent l="0" t="0" r="20320" b="1397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5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  <w:ins w:id="6" w:author="时间之外" w:date="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>1.5</w:t>
      </w:r>
      <w:r>
        <w:rPr>
          <w:rFonts w:hint="eastAsia"/>
          <w:lang w:val="en-US" w:eastAsia="zh-CN"/>
        </w:rPr>
        <w:t xml:space="preserve"> 站点配置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设置站点的打赏功能的开关设置，开启时，用户可使用所有存在打赏功能的功能，关闭则代表关闭站点所有打赏功能；【本系统只支持圈子打赏】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设置预留昵称，此昵称不能被用户注册使用。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3975"/>
            <wp:effectExtent l="0" t="0" r="8255" b="1587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bookmarkStart w:id="23" w:name="_Toc955228166"/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 xml:space="preserve">2 </w:t>
      </w:r>
      <w:r>
        <w:rPr>
          <w:rFonts w:hint="eastAsia"/>
          <w:lang w:val="en-US" w:eastAsia="zh-CN"/>
        </w:rPr>
        <w:t>三方登录配置</w:t>
      </w:r>
      <w:bookmarkEnd w:id="23"/>
    </w:p>
    <w:p>
      <w:pPr>
        <w:pStyle w:val="5"/>
        <w:numPr>
          <w:ilvl w:val="0"/>
          <w:numId w:val="0"/>
          <w:ins w:id="7" w:author="时间之外" w:date="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>2.1</w:t>
      </w:r>
      <w:r>
        <w:rPr>
          <w:rFonts w:hint="eastAsia"/>
          <w:lang w:val="en-US" w:eastAsia="zh-CN"/>
        </w:rPr>
        <w:t xml:space="preserve"> QQ登录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进行腾讯QQ登录的App ID以及App KEY的设置，需要前往腾讯官网进行申请。</w:t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9230" cy="2092960"/>
            <wp:effectExtent l="0" t="0" r="7620" b="254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  <w:ins w:id="8" w:author="时间之外" w:date="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>2.2</w:t>
      </w:r>
      <w:r>
        <w:rPr>
          <w:rFonts w:hint="eastAsia"/>
          <w:lang w:val="en-US" w:eastAsia="zh-CN"/>
        </w:rPr>
        <w:t>微信开放平台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用于使用微信登录相关App ID以及App KEY数据的配置，需要前往微信官网进行申请。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559300" cy="1967865"/>
            <wp:effectExtent l="0" t="0" r="12700" b="13335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96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  <w:ins w:id="9" w:author="时间之外" w:date="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>2.3</w:t>
      </w:r>
      <w:r>
        <w:rPr>
          <w:rFonts w:hint="eastAsia"/>
          <w:lang w:val="en-US" w:eastAsia="zh-CN"/>
        </w:rPr>
        <w:t>微博登录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用于使用微博账号登录相关App ID以及App KEY数据的配置，需要前往新浪微博官网进行申请。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765675" cy="2019300"/>
            <wp:effectExtent l="0" t="0" r="9525" b="1270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  <w:ins w:id="10" w:author="时间之外" w:date="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>2.4</w:t>
      </w:r>
      <w:r>
        <w:rPr>
          <w:rFonts w:hint="eastAsia"/>
          <w:lang w:val="en-US" w:eastAsia="zh-CN"/>
        </w:rPr>
        <w:t>微信公众平台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用于在微信中打开h5页面时使用微信登录需要配置的数据，需要前往微信官网进行申请。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296160"/>
            <wp:effectExtent l="0" t="0" r="6985" b="8890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  <w:ins w:id="11" w:author="时间之外" w:date=""/>
        </w:num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>2.5</w:t>
      </w:r>
      <w:r>
        <w:rPr>
          <w:rFonts w:hint="eastAsia"/>
          <w:lang w:val="en-US" w:eastAsia="zh-CN"/>
        </w:rPr>
        <w:t>微信小程序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用于使用微信小程序时登录相关App ID以及App KEY数据的配置，需要前往微信官网进行申请。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085340"/>
            <wp:effectExtent l="0" t="0" r="15875" b="2286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  <w:ins w:id="12" w:author="时间之外" w:date="2020-05-13T10:11:26Z"/>
        </w:numPr>
        <w:rPr>
          <w:rFonts w:hint="default"/>
          <w:lang w:val="en-US" w:eastAsia="zh-CN"/>
        </w:rPr>
      </w:pPr>
      <w:bookmarkStart w:id="24" w:name="_Toc2079524637"/>
      <w:r>
        <w:rPr>
          <w:rFonts w:hint="default"/>
          <w:lang w:val="en-US" w:eastAsia="zh-CN"/>
        </w:rPr>
        <w:t>3</w:t>
      </w:r>
      <w:r>
        <w:rPr>
          <w:rFonts w:hint="eastAsia"/>
          <w:lang w:val="en-US" w:eastAsia="zh-CN"/>
        </w:rPr>
        <w:t>.6.</w:t>
      </w:r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 xml:space="preserve"> 会员配置</w:t>
      </w:r>
      <w:bookmarkEnd w:id="24"/>
    </w:p>
    <w:p>
      <w:pPr>
        <w:pStyle w:val="5"/>
        <w:numPr>
          <w:ilvl w:val="-1"/>
          <w:numId w:val="0"/>
        </w:numPr>
        <w:ind w:left="0" w:firstLine="420" w:firstLineChars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</w:t>
      </w:r>
      <w:r>
        <w:rPr>
          <w:rFonts w:hint="default"/>
          <w:lang w:eastAsia="zh-CN"/>
        </w:rPr>
        <w:t>6</w:t>
      </w:r>
      <w:r>
        <w:rPr>
          <w:rFonts w:hint="eastAsia"/>
          <w:lang w:val="en-US" w:eastAsia="zh-CN"/>
        </w:rPr>
        <w:t>.</w:t>
      </w:r>
      <w:r>
        <w:rPr>
          <w:rFonts w:hint="default"/>
          <w:lang w:eastAsia="zh-CN"/>
        </w:rPr>
        <w:t>3.1</w:t>
      </w:r>
      <w:r>
        <w:rPr>
          <w:rFonts w:hint="eastAsia"/>
          <w:lang w:val="en-US" w:eastAsia="zh-CN"/>
        </w:rPr>
        <w:t>会员开关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进行会员开关功能的设置，开启后，进行会员相关功能。</w:t>
      </w:r>
    </w:p>
    <w:p>
      <w:r>
        <w:drawing>
          <wp:inline distT="0" distB="0" distL="114300" distR="114300">
            <wp:extent cx="3939540" cy="1080770"/>
            <wp:effectExtent l="0" t="0" r="3810" b="508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-1"/>
          <w:numId w:val="0"/>
        </w:numPr>
        <w:ind w:left="0" w:firstLine="420" w:firstLineChars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</w:t>
      </w:r>
      <w:r>
        <w:rPr>
          <w:rFonts w:hint="default"/>
          <w:lang w:eastAsia="zh-CN"/>
        </w:rPr>
        <w:t>6</w:t>
      </w:r>
      <w:r>
        <w:rPr>
          <w:rFonts w:hint="eastAsia"/>
          <w:lang w:val="en-US" w:eastAsia="zh-CN"/>
        </w:rPr>
        <w:t>.</w:t>
      </w:r>
      <w:r>
        <w:rPr>
          <w:rFonts w:hint="default"/>
          <w:lang w:eastAsia="zh-CN"/>
        </w:rPr>
        <w:t>3.2</w:t>
      </w:r>
      <w:r>
        <w:rPr>
          <w:rFonts w:hint="eastAsia"/>
          <w:lang w:val="en-US" w:eastAsia="zh-CN"/>
        </w:rPr>
        <w:t>会员</w:t>
      </w:r>
      <w:r>
        <w:rPr>
          <w:rFonts w:hint="default"/>
          <w:lang w:eastAsia="zh-CN"/>
        </w:rPr>
        <w:t>时长</w:t>
      </w:r>
      <w:r>
        <w:rPr>
          <w:rFonts w:hint="eastAsia"/>
          <w:lang w:val="en-US" w:eastAsia="zh-CN"/>
        </w:rPr>
        <w:t>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进行1个月、3个月、12个月会员时长的设置，可多选开启，至少开启一个，用于前端用户进行会员充值时长选择。</w:t>
      </w:r>
    </w:p>
    <w:p>
      <w:r>
        <w:drawing>
          <wp:inline distT="0" distB="0" distL="114300" distR="114300">
            <wp:extent cx="5267325" cy="1652905"/>
            <wp:effectExtent l="0" t="0" r="15875" b="2349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-1"/>
          <w:numId w:val="0"/>
        </w:numPr>
        <w:ind w:left="0" w:firstLine="420" w:firstLineChars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</w:t>
      </w:r>
      <w:r>
        <w:rPr>
          <w:rFonts w:hint="default"/>
          <w:lang w:eastAsia="zh-CN"/>
        </w:rPr>
        <w:t>6</w:t>
      </w:r>
      <w:r>
        <w:rPr>
          <w:rFonts w:hint="eastAsia"/>
          <w:lang w:val="en-US" w:eastAsia="zh-CN"/>
        </w:rPr>
        <w:t>.</w:t>
      </w:r>
      <w:r>
        <w:rPr>
          <w:rFonts w:hint="default"/>
          <w:lang w:eastAsia="zh-CN"/>
        </w:rPr>
        <w:t>3.3</w:t>
      </w:r>
      <w:r>
        <w:rPr>
          <w:rFonts w:hint="eastAsia"/>
          <w:lang w:val="en-US" w:eastAsia="zh-CN"/>
        </w:rPr>
        <w:t>会员等级设置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分别对白金会员、钻石会员进行启用</w:t>
      </w:r>
      <w:r>
        <w:rPr>
          <w:rFonts w:hint="default"/>
          <w:lang w:eastAsia="zh-CN"/>
        </w:rPr>
        <w:t>/停用</w:t>
      </w:r>
      <w:r>
        <w:rPr>
          <w:rFonts w:hint="eastAsia"/>
          <w:lang w:val="en-US" w:eastAsia="zh-CN"/>
        </w:rPr>
        <w:t>操作，对应显示</w:t>
      </w:r>
      <w:r>
        <w:rPr>
          <w:rFonts w:hint="default"/>
          <w:lang w:eastAsia="zh-CN"/>
        </w:rPr>
        <w:t>是否允许创建私密圈子及个数限制、会员</w:t>
      </w:r>
      <w:r>
        <w:rPr>
          <w:rFonts w:hint="eastAsia"/>
          <w:lang w:val="en-US" w:eastAsia="zh-CN"/>
        </w:rPr>
        <w:t>名称编辑以及对应1个月、3个月、12个月的价格、获得积分数量、IAP支付价格、AIP ID信息的编辑与设置；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点击保存，完成信息的修改设置。</w:t>
      </w:r>
    </w:p>
    <w:p>
      <w:r>
        <w:drawing>
          <wp:inline distT="0" distB="0" distL="114300" distR="114300">
            <wp:extent cx="4739640" cy="3202305"/>
            <wp:effectExtent l="0" t="0" r="10160" b="2349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3202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-1"/>
          <w:numId w:val="0"/>
        </w:numPr>
        <w:ind w:left="0" w:firstLine="420" w:firstLineChars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3</w:t>
      </w:r>
      <w:r>
        <w:rPr>
          <w:rFonts w:hint="eastAsia"/>
          <w:lang w:val="en-US" w:eastAsia="zh-CN"/>
        </w:rPr>
        <w:t>.</w:t>
      </w:r>
      <w:r>
        <w:rPr>
          <w:rFonts w:hint="default"/>
          <w:lang w:eastAsia="zh-CN"/>
        </w:rPr>
        <w:t>6</w:t>
      </w:r>
      <w:r>
        <w:rPr>
          <w:rFonts w:hint="eastAsia"/>
          <w:lang w:val="en-US" w:eastAsia="zh-CN"/>
        </w:rPr>
        <w:t>.</w:t>
      </w:r>
      <w:r>
        <w:rPr>
          <w:rFonts w:hint="default"/>
          <w:lang w:eastAsia="zh-CN"/>
        </w:rPr>
        <w:t>3.4</w:t>
      </w:r>
      <w:r>
        <w:rPr>
          <w:rFonts w:hint="eastAsia"/>
          <w:lang w:val="en-US" w:eastAsia="zh-CN"/>
        </w:rPr>
        <w:t>VIP会员协议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进行VIP会员协议内容的编辑与修改，可进行链接、图片</w:t>
      </w:r>
      <w:r>
        <w:rPr>
          <w:rFonts w:hint="default"/>
          <w:lang w:eastAsia="zh-CN"/>
        </w:rPr>
        <w:t>、</w:t>
      </w:r>
      <w:r>
        <w:rPr>
          <w:rFonts w:hint="eastAsia"/>
          <w:lang w:val="en-US" w:eastAsia="zh-CN"/>
        </w:rPr>
        <w:t>视频内容的上传；针对文字格式可进行加粗、标题格式、段落布局的相关设置。</w:t>
      </w:r>
    </w:p>
    <w:p>
      <w:r>
        <w:drawing>
          <wp:inline distT="0" distB="0" distL="114300" distR="114300">
            <wp:extent cx="4813935" cy="2750185"/>
            <wp:effectExtent l="0" t="0" r="12065" b="18415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rcRect b="48361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25" w:name="_Toc274219134"/>
      <w:bookmarkStart w:id="26" w:name="_Toc881397944"/>
      <w:r>
        <w:rPr>
          <w:rFonts w:hint="eastAsia"/>
          <w:lang w:val="en-US" w:eastAsia="zh-CN"/>
        </w:rPr>
        <w:t>运营</w:t>
      </w:r>
      <w:bookmarkEnd w:id="6"/>
      <w:bookmarkEnd w:id="7"/>
      <w:bookmarkEnd w:id="25"/>
      <w:bookmarkEnd w:id="26"/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7" w:name="_Toc301078676"/>
      <w:bookmarkStart w:id="28" w:name="_Toc313047802"/>
      <w:bookmarkStart w:id="29" w:name="_Toc23993_WPSOffice_Level2"/>
      <w:bookmarkStart w:id="30" w:name="_Toc790557035"/>
      <w:r>
        <w:rPr>
          <w:rFonts w:hint="eastAsia"/>
          <w:lang w:val="en-US" w:eastAsia="zh-CN"/>
        </w:rPr>
        <w:t>广告</w:t>
      </w:r>
      <w:bookmarkEnd w:id="27"/>
      <w:bookmarkEnd w:id="28"/>
    </w:p>
    <w:p>
      <w:pPr>
        <w:numPr>
          <w:ilvl w:val="0"/>
          <w:numId w:val="0"/>
        </w:numPr>
        <w:ind w:left="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根据广告位置、广告标题筛选广告；可</w:t>
      </w:r>
      <w:r>
        <w:rPr>
          <w:rFonts w:hint="default"/>
          <w:lang w:eastAsia="zh-CN"/>
        </w:rPr>
        <w:t>添加广告，</w:t>
      </w:r>
      <w:r>
        <w:rPr>
          <w:rFonts w:hint="eastAsia"/>
          <w:lang w:val="en-US" w:eastAsia="zh-CN"/>
        </w:rPr>
        <w:t>编辑、删除对应广告。</w:t>
      </w:r>
    </w:p>
    <w:p>
      <w:pPr>
        <w:numPr>
          <w:ilvl w:val="0"/>
          <w:numId w:val="0"/>
        </w:numPr>
        <w:ind w:left="0" w:leftChars="0"/>
      </w:pPr>
      <w:r>
        <w:drawing>
          <wp:inline distT="0" distB="0" distL="114300" distR="114300">
            <wp:extent cx="4863465" cy="2169795"/>
            <wp:effectExtent l="0" t="0" r="13335" b="14605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216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通过输入广告标题（必填）、选择广告位置（必填）、广告类型（必填）和设置广告排序值进行广告添加操作。</w:t>
      </w:r>
    </w:p>
    <w:p>
      <w:pPr>
        <w:numPr>
          <w:ilvl w:val="0"/>
          <w:numId w:val="0"/>
        </w:num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其中除动态列表模拟广告、启动广告外都需要上传图片+链接地址添加广告；启动广告需要上传图片+链接地址+广告市场添加广告；动态列表模拟广告则需要上传头像图、用户名、广告内容、广告图片、时间、链接地址才能添加广告。</w:t>
      </w:r>
    </w:p>
    <w:p>
      <w:pPr>
        <w:numPr>
          <w:ilvl w:val="0"/>
          <w:numId w:val="0"/>
        </w:numPr>
        <w:ind w:firstLine="0" w:firstLineChars="0"/>
      </w:pPr>
      <w:r>
        <w:drawing>
          <wp:inline distT="0" distB="0" distL="114300" distR="114300">
            <wp:extent cx="4203065" cy="3686175"/>
            <wp:effectExtent l="0" t="0" r="13335" b="22225"/>
            <wp:docPr id="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0" w:firstLineChars="0"/>
        <w:rPr>
          <w:rFonts w:hint="default"/>
          <w:lang w:eastAsia="zh-CN"/>
        </w:rPr>
      </w:pPr>
      <w:r>
        <w:drawing>
          <wp:inline distT="0" distB="0" distL="114300" distR="114300">
            <wp:extent cx="4618990" cy="3996690"/>
            <wp:effectExtent l="0" t="0" r="3810" b="1651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3996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451350" cy="4336415"/>
            <wp:effectExtent l="0" t="0" r="19050" b="698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433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ind w:leftChars="0" w:firstLine="420" w:firstLineChars="0"/>
        <w:rPr>
          <w:rFonts w:hint="eastAsia"/>
          <w:lang w:val="en-US" w:eastAsia="zh-CN"/>
        </w:rPr>
      </w:pPr>
      <w:bookmarkStart w:id="31" w:name="_Toc757835200"/>
      <w:r>
        <w:rPr>
          <w:rFonts w:hint="default"/>
          <w:lang w:eastAsia="zh-CN"/>
        </w:rPr>
        <w:t>4.1.1</w:t>
      </w:r>
      <w:r>
        <w:rPr>
          <w:rFonts w:hint="eastAsia"/>
          <w:lang w:val="en-US" w:eastAsia="zh-CN"/>
        </w:rPr>
        <w:t>广告</w:t>
      </w:r>
      <w:r>
        <w:rPr>
          <w:rFonts w:hint="default"/>
          <w:lang w:eastAsia="zh-CN"/>
        </w:rPr>
        <w:t>位置</w:t>
      </w:r>
      <w:bookmarkEnd w:id="31"/>
    </w:p>
    <w:p>
      <w:pPr>
        <w:rPr>
          <w:rFonts w:hint="eastAsia"/>
          <w:lang w:val="en-US" w:eastAsia="zh-CN"/>
        </w:rPr>
      </w:pPr>
      <w:r>
        <w:rPr>
          <w:rFonts w:hint="default"/>
          <w:lang w:eastAsia="zh-CN"/>
        </w:rPr>
        <w:t>广告位置依次包括：</w:t>
      </w:r>
      <w:r>
        <w:t>APP启动广告、动态话题列表顶部广告、动态列表顶部广告、动态详情广告、动态列表模拟数据广告、</w:t>
      </w:r>
      <w:r>
        <w:rPr>
          <w:rFonts w:hint="eastAsia"/>
          <w:lang w:val="en-US" w:eastAsia="zh-CN"/>
        </w:rPr>
        <w:t>商城列表顶部广告</w:t>
      </w:r>
      <w:r>
        <w:rPr>
          <w:rFonts w:hint="default"/>
          <w:lang w:eastAsia="zh-CN"/>
        </w:rPr>
        <w:t>、</w:t>
      </w:r>
      <w:r>
        <w:rPr>
          <w:rFonts w:hint="eastAsia"/>
          <w:lang w:val="en-US" w:eastAsia="zh-CN"/>
        </w:rPr>
        <w:t>达人列表顶部广告</w:t>
      </w:r>
    </w:p>
    <w:p>
      <w:r>
        <w:drawing>
          <wp:inline distT="0" distB="0" distL="114300" distR="114300">
            <wp:extent cx="1727835" cy="3089910"/>
            <wp:effectExtent l="0" t="0" r="24765" b="889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89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7835" cy="3061335"/>
            <wp:effectExtent l="0" t="0" r="24765" b="12065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6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7835" cy="3061970"/>
            <wp:effectExtent l="0" t="0" r="24765" b="11430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27835" cy="3030855"/>
            <wp:effectExtent l="0" t="0" r="24765" b="17145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7835" cy="3055620"/>
            <wp:effectExtent l="0" t="0" r="24765" b="17780"/>
            <wp:docPr id="1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7835" cy="3081655"/>
            <wp:effectExtent l="0" t="0" r="24765" b="1714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727835" cy="3073400"/>
            <wp:effectExtent l="0" t="0" r="24765" b="0"/>
            <wp:docPr id="37" name="图片 37" descr="28EF021EB77658439C8FE311D36281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8EF021EB77658439C8FE311D36281C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32" w:name="_Toc210696043"/>
      <w:bookmarkStart w:id="33" w:name="_Toc59473064"/>
      <w:r>
        <w:rPr>
          <w:rFonts w:hint="eastAsia"/>
          <w:lang w:val="en-US" w:eastAsia="zh-CN"/>
        </w:rPr>
        <w:t>签到设置</w:t>
      </w:r>
      <w:bookmarkEnd w:id="32"/>
      <w:bookmarkEnd w:id="33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展示连续签到一定天数对应获得积分数量信息，可进行积分数量修改设置，删除某天数据，增加一天设置；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增加一天：点击输入积分数量；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删除某条数据：点击右侧“X”删除按钮；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点击保存，保存信息设置内容，当有数据没有输入积分数时，自动</w:t>
      </w:r>
      <w:r>
        <w:rPr>
          <w:rFonts w:hint="default"/>
          <w:lang w:eastAsia="zh-CN"/>
        </w:rPr>
        <w:t>删除</w:t>
      </w:r>
      <w:r>
        <w:rPr>
          <w:rFonts w:hint="eastAsia"/>
          <w:lang w:val="en-US" w:eastAsia="zh-CN"/>
        </w:rPr>
        <w:t>对应数据并进行数据保存。</w:t>
      </w:r>
    </w:p>
    <w:p>
      <w:pPr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bidi w:val="0"/>
        <w:ind w:left="0" w:firstLine="0"/>
      </w:pPr>
      <w:r>
        <w:drawing>
          <wp:inline distT="0" distB="0" distL="114300" distR="114300">
            <wp:extent cx="4086225" cy="3496945"/>
            <wp:effectExtent l="0" t="0" r="3175" b="825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9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34" w:name="_Toc2115344445"/>
      <w:bookmarkStart w:id="35" w:name="_Toc983890793"/>
      <w:r>
        <w:rPr>
          <w:rFonts w:hint="eastAsia"/>
          <w:lang w:val="en-US" w:eastAsia="zh-CN"/>
        </w:rPr>
        <w:t>任务设置</w:t>
      </w:r>
      <w:bookmarkEnd w:id="34"/>
      <w:bookmarkEnd w:id="35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进行不同任务的开关、任务形成单位条件、奖励积分数、每日奖励次数上限的数据的设置；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任务包括：被点赞任务、评论任务、商品点评任务、加入圈子任务、知识点评任务、点赞任务、</w:t>
      </w:r>
      <w:r>
        <w:rPr>
          <w:rFonts w:hint="default"/>
          <w:lang w:eastAsia="zh-CN"/>
        </w:rPr>
        <w:t>登陆</w:t>
      </w:r>
      <w:r>
        <w:rPr>
          <w:rFonts w:hint="eastAsia"/>
          <w:lang w:val="en-US" w:eastAsia="zh-CN"/>
        </w:rPr>
        <w:t>任务、分享任务、话题讨论任务。</w:t>
      </w:r>
    </w:p>
    <w:p>
      <w:pPr>
        <w:numPr>
          <w:ilvl w:val="-1"/>
          <w:numId w:val="0"/>
        </w:numPr>
        <w:bidi w:val="0"/>
        <w:ind w:left="397" w:firstLine="0"/>
      </w:pPr>
      <w:r>
        <w:drawing>
          <wp:inline distT="0" distB="0" distL="114300" distR="114300">
            <wp:extent cx="5262245" cy="1548130"/>
            <wp:effectExtent l="0" t="0" r="20955" b="1270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36" w:name="_Toc1002311030"/>
      <w:bookmarkStart w:id="37" w:name="_Toc628476051"/>
      <w:r>
        <w:rPr>
          <w:rFonts w:hint="eastAsia"/>
          <w:lang w:val="en-US" w:eastAsia="zh-CN"/>
        </w:rPr>
        <w:t>地区管理</w:t>
      </w:r>
      <w:bookmarkEnd w:id="36"/>
      <w:bookmarkEnd w:id="37"/>
    </w:p>
    <w:p>
      <w:pPr>
        <w:pStyle w:val="4"/>
        <w:numPr>
          <w:ilvl w:val="2"/>
          <w:numId w:val="0"/>
        </w:numPr>
        <w:ind w:leftChars="0" w:firstLine="420" w:firstLineChars="0"/>
        <w:rPr>
          <w:rFonts w:hint="eastAsia"/>
          <w:lang w:val="en-US" w:eastAsia="zh-CN"/>
        </w:rPr>
      </w:pPr>
      <w:bookmarkStart w:id="38" w:name="_Toc979754142"/>
      <w:r>
        <w:rPr>
          <w:rFonts w:hint="default"/>
          <w:lang w:eastAsia="zh-CN"/>
        </w:rPr>
        <w:t>4.4.1</w:t>
      </w:r>
      <w:r>
        <w:rPr>
          <w:rFonts w:hint="eastAsia"/>
          <w:lang w:val="en-US" w:eastAsia="zh-CN"/>
        </w:rPr>
        <w:t>管理热门城市</w:t>
      </w:r>
      <w:bookmarkEnd w:id="38"/>
    </w:p>
    <w:p>
      <w:pPr>
        <w:numPr>
          <w:ilvl w:val="0"/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可进行热门城市的添加、列表展示、删除热门城市操作；</w:t>
      </w:r>
    </w:p>
    <w:p>
      <w:pPr>
        <w:numPr>
          <w:ilvl w:val="0"/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添加热门城市：输入名称和排序值，点击提交进行添加设置；</w:t>
      </w:r>
    </w:p>
    <w:p>
      <w:pPr>
        <w:numPr>
          <w:ilvl w:val="0"/>
          <w:numId w:val="0"/>
        </w:numPr>
        <w:bidi w:val="0"/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删除热门城市：点击热门城市列表右侧删除按钮，删除对应热门城市信息。</w:t>
      </w:r>
    </w:p>
    <w:p>
      <w:pPr>
        <w:numPr>
          <w:ilvl w:val="0"/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添加好的热门城市，在前端，选择地区的时候，会单独显示热门城市</w:t>
      </w:r>
      <w:r>
        <w:rPr>
          <w:rFonts w:hint="default"/>
          <w:lang w:eastAsia="zh-CN"/>
        </w:rPr>
        <w:t>。</w:t>
      </w:r>
    </w:p>
    <w:p>
      <w:pPr>
        <w:numPr>
          <w:ilvl w:val="-1"/>
          <w:numId w:val="0"/>
        </w:numPr>
        <w:bidi w:val="0"/>
        <w:ind w:left="397" w:firstLine="0"/>
      </w:pPr>
      <w:r>
        <w:drawing>
          <wp:inline distT="0" distB="0" distL="114300" distR="114300">
            <wp:extent cx="4557395" cy="3796665"/>
            <wp:effectExtent l="0" t="0" r="14605" b="13335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7395" cy="379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bidi w:val="0"/>
        <w:ind w:left="420" w:leftChars="0" w:firstLine="420" w:firstLineChars="0"/>
        <w:rPr>
          <w:rFonts w:hint="eastAsia"/>
          <w:lang w:val="en-US" w:eastAsia="zh-CN"/>
        </w:rPr>
      </w:pPr>
      <w:bookmarkStart w:id="39" w:name="_Toc1970743045"/>
      <w:r>
        <w:rPr>
          <w:rFonts w:hint="default"/>
          <w:lang w:eastAsia="zh-CN"/>
        </w:rPr>
        <w:t>4.4.2</w:t>
      </w:r>
      <w:r>
        <w:rPr>
          <w:rFonts w:hint="eastAsia"/>
          <w:lang w:val="en-US" w:eastAsia="zh-CN"/>
        </w:rPr>
        <w:t>地区管理</w:t>
      </w:r>
      <w:bookmarkEnd w:id="39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按照父级子级方式展示地区位置，可进行子级地区的添加和删除操作；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点击添加子级地区，可以当前地区为父级进行地区添加：输入名称（必填）和拓展信息，点击确认完成地区添加。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删除地区：点击删除该地区删除对应地区信息（需删除子级地区后才能进行父级地区的删除）。</w:t>
      </w:r>
    </w:p>
    <w:p>
      <w:pPr>
        <w:numPr>
          <w:ilvl w:val="-1"/>
          <w:numId w:val="0"/>
        </w:numPr>
        <w:bidi w:val="0"/>
        <w:ind w:left="397" w:firstLine="0"/>
      </w:pPr>
      <w:r>
        <w:drawing>
          <wp:inline distT="0" distB="0" distL="114300" distR="114300">
            <wp:extent cx="5270500" cy="2832735"/>
            <wp:effectExtent l="0" t="0" r="12700" b="12065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rcRect b="110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bidi w:val="0"/>
        <w:ind w:left="397" w:firstLine="0"/>
      </w:pPr>
      <w:r>
        <w:drawing>
          <wp:inline distT="0" distB="0" distL="114300" distR="114300">
            <wp:extent cx="4867275" cy="3971925"/>
            <wp:effectExtent l="0" t="0" r="9525" b="9525"/>
            <wp:docPr id="1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40" w:name="_Toc1638069634"/>
      <w:bookmarkStart w:id="41" w:name="_Toc1472413211"/>
      <w:r>
        <w:rPr>
          <w:rFonts w:hint="eastAsia"/>
          <w:lang w:val="en-US" w:eastAsia="zh-CN"/>
        </w:rPr>
        <w:t>打赏</w:t>
      </w:r>
      <w:bookmarkEnd w:id="29"/>
      <w:bookmarkEnd w:id="30"/>
      <w:bookmarkEnd w:id="40"/>
      <w:bookmarkEnd w:id="41"/>
    </w:p>
    <w:p>
      <w:pPr>
        <w:pStyle w:val="4"/>
        <w:numPr>
          <w:ilvl w:val="2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bookmarkStart w:id="42" w:name="_Toc29204_WPSOffice_Level3"/>
      <w:bookmarkStart w:id="43" w:name="_Toc295984098"/>
      <w:r>
        <w:rPr>
          <w:rFonts w:hint="default"/>
          <w:lang w:eastAsia="zh-CN"/>
        </w:rPr>
        <w:t>4</w:t>
      </w:r>
      <w:r>
        <w:rPr>
          <w:rFonts w:hint="eastAsia"/>
          <w:lang w:val="en-US" w:eastAsia="zh-CN"/>
        </w:rPr>
        <w:t>.5.1打赏统计</w:t>
      </w:r>
      <w:bookmarkEnd w:id="42"/>
      <w:bookmarkEnd w:id="43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可根据打赏类型、打赏时间段筛选打赏次数和打赏数量。</w:t>
      </w:r>
      <w:r>
        <w:rPr>
          <w:rFonts w:hint="default"/>
          <w:lang w:eastAsia="zh-CN"/>
        </w:rPr>
        <w:t>可下载打赏统计表为图片。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2528570"/>
            <wp:effectExtent l="0" t="0" r="20955" b="1143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bookmarkStart w:id="44" w:name="_Toc13892_WPSOffice_Level3"/>
      <w:bookmarkStart w:id="45" w:name="_Toc1032608634"/>
      <w:r>
        <w:rPr>
          <w:rFonts w:hint="default"/>
          <w:lang w:eastAsia="zh-CN"/>
        </w:rPr>
        <w:t>4</w:t>
      </w:r>
      <w:r>
        <w:rPr>
          <w:rFonts w:hint="eastAsia"/>
          <w:lang w:val="en-US" w:eastAsia="zh-CN"/>
        </w:rPr>
        <w:t>.5.2 打赏清单</w:t>
      </w:r>
      <w:bookmarkEnd w:id="44"/>
      <w:bookmarkEnd w:id="45"/>
    </w:p>
    <w:p>
      <w:pPr>
        <w:numPr>
          <w:ilvl w:val="0"/>
          <w:numId w:val="0"/>
        </w:numPr>
        <w:ind w:left="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可根据打赏类型、打赏时间段、打赏</w:t>
      </w:r>
      <w:r>
        <w:rPr>
          <w:rFonts w:hint="default"/>
          <w:lang w:eastAsia="zh-CN"/>
        </w:rPr>
        <w:t>者</w:t>
      </w:r>
      <w:r>
        <w:rPr>
          <w:rFonts w:hint="eastAsia"/>
          <w:lang w:val="en-US" w:eastAsia="zh-CN"/>
        </w:rPr>
        <w:t>用户名筛选打赏清单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539365"/>
            <wp:effectExtent l="0" t="0" r="21590" b="63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bookmarkStart w:id="46" w:name="_Toc11378_WPSOffice_Level3"/>
      <w:bookmarkStart w:id="47" w:name="_Toc1237960231"/>
      <w:r>
        <w:rPr>
          <w:rFonts w:hint="default"/>
          <w:lang w:eastAsia="zh-CN"/>
        </w:rPr>
        <w:t>4</w:t>
      </w:r>
      <w:r>
        <w:rPr>
          <w:rFonts w:hint="eastAsia"/>
          <w:lang w:val="en-US" w:eastAsia="zh-CN"/>
        </w:rPr>
        <w:t>.5.3打赏礼物</w:t>
      </w:r>
      <w:bookmarkEnd w:id="46"/>
      <w:bookmarkEnd w:id="47"/>
    </w:p>
    <w:p>
      <w:pPr>
        <w:numPr>
          <w:ilvl w:val="0"/>
          <w:numId w:val="0"/>
        </w:numPr>
        <w:ind w:left="0" w:leftChars="0"/>
      </w:pPr>
      <w:r>
        <w:rPr>
          <w:rFonts w:hint="eastAsia"/>
          <w:lang w:val="en-US" w:eastAsia="zh-CN"/>
        </w:rPr>
        <w:t>可查看打赏礼物。可编辑和删除打赏礼物。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编辑：可以编辑礼物名称、价格、图标、特效图标、排序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删除：删除礼物后该礼物不在前端圈子打赏列表出现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62505"/>
            <wp:effectExtent l="0" t="0" r="10160" b="234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添加打赏礼物：输入如下图信息即可添加成功。</w:t>
      </w:r>
      <w:r>
        <w:t>添加成功后在圈子打赏列表显示，打赏成功显示打赏特效。</w:t>
      </w:r>
    </w:p>
    <w:p>
      <w:pPr>
        <w:numPr>
          <w:ilvl w:val="0"/>
          <w:numId w:val="0"/>
        </w:numPr>
        <w:ind w:left="800" w:leftChars="0"/>
      </w:pPr>
      <w:r>
        <w:drawing>
          <wp:inline distT="0" distB="0" distL="114300" distR="114300">
            <wp:extent cx="3129915" cy="4291965"/>
            <wp:effectExtent l="0" t="0" r="13335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811020" cy="3204210"/>
            <wp:effectExtent l="0" t="0" r="17780" b="21590"/>
            <wp:docPr id="16" name="图片 4" descr="/Users/can/Desktop/屏幕快照 2019-08-20 下午3.41.13.png屏幕快照 2019-08-20 下午3.41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/Users/can/Desktop/屏幕快照 2019-08-20 下午3.41.13.png屏幕快照 2019-08-20 下午3.41.13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4665" cy="3215005"/>
            <wp:effectExtent l="0" t="0" r="13335" b="10795"/>
            <wp:docPr id="17" name="图片 4" descr="/Users/can/Desktop/屏幕快照 2019-08-20 下午3.41.18.png屏幕快照 2019-08-20 下午3.41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/Users/can/Desktop/屏幕快照 2019-08-20 下午3.41.18.png屏幕快照 2019-08-20 下午3.41.18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321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48" w:name="_Toc1576030281"/>
      <w:bookmarkStart w:id="49" w:name="_Toc1394772896"/>
      <w:bookmarkStart w:id="50" w:name="_Toc10405_WPSOffice_Level2"/>
      <w:bookmarkStart w:id="51" w:name="_Toc1685602134"/>
      <w:r>
        <w:rPr>
          <w:rFonts w:hint="eastAsia"/>
          <w:lang w:val="en-US" w:eastAsia="zh-CN"/>
        </w:rPr>
        <w:t>标签</w:t>
      </w:r>
      <w:bookmarkEnd w:id="48"/>
      <w:bookmarkEnd w:id="49"/>
    </w:p>
    <w:p>
      <w:pPr>
        <w:pStyle w:val="4"/>
        <w:numPr>
          <w:ilvl w:val="2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bookmarkStart w:id="52" w:name="_Toc1277630669"/>
      <w:r>
        <w:rPr>
          <w:rFonts w:hint="default"/>
          <w:lang w:eastAsia="zh-CN"/>
        </w:rPr>
        <w:t>4</w:t>
      </w:r>
      <w:r>
        <w:rPr>
          <w:rFonts w:hint="eastAsia"/>
          <w:lang w:val="en-US" w:eastAsia="zh-CN"/>
        </w:rPr>
        <w:t>.6.1标签列表</w:t>
      </w:r>
      <w:bookmarkEnd w:id="52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通过标签名称和标签分类进行条件筛选，列表展示对应条件下的标签列表信息；可进行新增标签、编辑标签、删除标签等操作；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目前仅用于前端用户标签处，如果二次开发，可以直接拓展使用</w:t>
      </w:r>
      <w:r>
        <w:rPr>
          <w:rFonts w:hint="default"/>
          <w:lang w:eastAsia="zh-CN"/>
        </w:rPr>
        <w:t>。</w:t>
      </w: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5271135" cy="2941320"/>
            <wp:effectExtent l="0" t="0" r="5715" b="11430"/>
            <wp:docPr id="1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新增标签：通过输入标签名称（必填），选择标签分类（必填）以及权重数，点击提交完成标签新增；</w:t>
      </w: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3623945" cy="2618740"/>
            <wp:effectExtent l="0" t="0" r="8255" b="22860"/>
            <wp:docPr id="1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编辑标签：可进行对应标签的名称、分类以及权重数据的修改；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删除标签：删除对应标签的标签信息。</w:t>
      </w:r>
    </w:p>
    <w:p>
      <w:pPr>
        <w:pStyle w:val="4"/>
        <w:numPr>
          <w:ilvl w:val="2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  <w:bookmarkStart w:id="53" w:name="_Toc449667530"/>
      <w:r>
        <w:rPr>
          <w:rFonts w:hint="default"/>
          <w:lang w:eastAsia="zh-CN"/>
        </w:rPr>
        <w:t>4</w:t>
      </w:r>
      <w:r>
        <w:rPr>
          <w:rFonts w:hint="eastAsia"/>
          <w:lang w:val="en-US" w:eastAsia="zh-CN"/>
        </w:rPr>
        <w:t>.6.2标签分类</w:t>
      </w:r>
      <w:bookmarkEnd w:id="53"/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展示标签分类的列表信息，以及新增分类、编辑分类、删除分类操作；</w:t>
      </w: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3833495" cy="1537335"/>
            <wp:effectExtent l="0" t="0" r="1905" b="12065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新增分类：输入分类名称（必填）、分类权重（必填），点击提交完成标签分类的新增；</w:t>
      </w: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3613785" cy="2305050"/>
            <wp:effectExtent l="0" t="0" r="18415" b="6350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378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编辑分类：进行对应标签的分类名称、分类权重信息的修改；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删除分类：删除对应分类标签数据。</w:t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54" w:name="_Toc567222917"/>
      <w:bookmarkStart w:id="55" w:name="_Toc16572420"/>
      <w:r>
        <w:rPr>
          <w:rFonts w:hint="eastAsia"/>
          <w:lang w:val="en-US" w:eastAsia="zh-CN"/>
        </w:rPr>
        <w:t>敏感词</w:t>
      </w:r>
      <w:bookmarkEnd w:id="54"/>
      <w:bookmarkEnd w:id="55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根据敏感词类型和</w:t>
      </w:r>
      <w:r>
        <w:rPr>
          <w:rFonts w:hint="default"/>
          <w:lang w:eastAsia="zh-CN"/>
        </w:rPr>
        <w:t>内容</w:t>
      </w:r>
      <w:r>
        <w:rPr>
          <w:rFonts w:hint="eastAsia"/>
          <w:lang w:val="en-US" w:eastAsia="zh-CN"/>
        </w:rPr>
        <w:t>进行敏感词的筛选，下方列表展示对应条件下的敏感词信息；可进行新增敏感词、编辑敏感词</w:t>
      </w:r>
      <w:r>
        <w:rPr>
          <w:rFonts w:hint="default"/>
          <w:lang w:eastAsia="zh-CN"/>
        </w:rPr>
        <w:t>、</w:t>
      </w:r>
      <w:r>
        <w:rPr>
          <w:rFonts w:hint="eastAsia"/>
          <w:lang w:val="en-US" w:eastAsia="zh-CN"/>
        </w:rPr>
        <w:t>删除敏感词操作；</w:t>
      </w: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3298190" cy="1511935"/>
            <wp:effectExtent l="0" t="0" r="3810" b="12065"/>
            <wp:docPr id="1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新增敏感词-替换：输入敏感词内容，选择类型为替换，并输入替换词内容，点击提交完成替换敏感词的添加</w:t>
      </w:r>
      <w:r>
        <w:rPr>
          <w:rFonts w:hint="default"/>
          <w:lang w:eastAsia="zh-CN"/>
        </w:rPr>
        <w:t>；前端发布敏感词内容会被替换为设置内容。</w:t>
      </w: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3080385" cy="1934845"/>
            <wp:effectExtent l="0" t="0" r="18415" b="20955"/>
            <wp:docPr id="1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8038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新增敏感词-提示：输入敏感词内容，选择提示类型，点击提交完成提示敏感词的新增；</w:t>
      </w:r>
      <w:r>
        <w:rPr>
          <w:rFonts w:hint="default"/>
          <w:lang w:eastAsia="zh-CN"/>
        </w:rPr>
        <w:t>前端发布敏感词时会提示存在敏感词无法发布。</w:t>
      </w:r>
    </w:p>
    <w:p>
      <w:pPr>
        <w:numPr>
          <w:ilvl w:val="0"/>
          <w:numId w:val="0"/>
        </w:numPr>
        <w:bidi w:val="0"/>
        <w:ind w:left="397"/>
        <w:rPr>
          <w:rFonts w:hint="eastAsia"/>
          <w:lang w:val="en-US" w:eastAsia="zh-CN"/>
        </w:rPr>
      </w:pPr>
      <w:r>
        <w:drawing>
          <wp:inline distT="0" distB="0" distL="114300" distR="114300">
            <wp:extent cx="2875915" cy="1449705"/>
            <wp:effectExtent l="0" t="0" r="19685" b="23495"/>
            <wp:docPr id="1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144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编辑敏感词：进行敏感词内容以及类型（替换时，进行替换敏感词的内容编辑）的编辑修改；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删除敏感词：删除对应的敏感词信息。</w:t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56" w:name="_Toc635656986"/>
      <w:bookmarkStart w:id="57" w:name="_Toc1507272477"/>
      <w:r>
        <w:rPr>
          <w:rFonts w:hint="eastAsia"/>
          <w:lang w:val="en-US" w:eastAsia="zh-CN"/>
        </w:rPr>
        <w:t>举报管理</w:t>
      </w:r>
      <w:bookmarkEnd w:id="50"/>
      <w:bookmarkEnd w:id="51"/>
      <w:bookmarkEnd w:id="56"/>
      <w:bookmarkEnd w:id="57"/>
    </w:p>
    <w:p>
      <w:pPr>
        <w:numPr>
          <w:ilvl w:val="0"/>
          <w:numId w:val="0"/>
        </w:numPr>
        <w:ind w:left="0" w:leftChars="0"/>
      </w:pPr>
      <w:r>
        <w:rPr>
          <w:rFonts w:hint="eastAsia"/>
          <w:lang w:val="en-US" w:eastAsia="zh-CN"/>
        </w:rPr>
        <w:t>可根据举报处理状态筛选举报内容，可</w:t>
      </w:r>
      <w:r>
        <w:rPr>
          <w:rFonts w:hint="default"/>
          <w:lang w:eastAsia="zh-CN"/>
        </w:rPr>
        <w:t>查看、</w:t>
      </w:r>
      <w:r>
        <w:rPr>
          <w:rFonts w:hint="eastAsia"/>
          <w:lang w:val="en-US" w:eastAsia="zh-CN"/>
        </w:rPr>
        <w:t>通过、驳回他人的举报。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查看：查看举报详情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通过：通过举报，给举报用户发送通过通知，由管理员手动删除举报内容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驳回：驳回举报，给举报用户发送被驳回通知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008505"/>
            <wp:effectExtent l="0" t="0" r="19050" b="2349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0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92905" cy="2974975"/>
            <wp:effectExtent l="0" t="0" r="23495" b="22225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2905" cy="297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58" w:name="_Toc29204_WPSOffice_Level2"/>
      <w:bookmarkStart w:id="59" w:name="_Toc310794914"/>
      <w:bookmarkStart w:id="60" w:name="_Toc1903303524"/>
      <w:bookmarkStart w:id="61" w:name="_Toc1011420927"/>
      <w:r>
        <w:rPr>
          <w:rFonts w:hint="eastAsia"/>
          <w:lang w:val="en-US" w:eastAsia="zh-CN"/>
        </w:rPr>
        <w:t>意见反馈</w:t>
      </w:r>
      <w:bookmarkEnd w:id="58"/>
      <w:bookmarkEnd w:id="59"/>
      <w:bookmarkEnd w:id="60"/>
      <w:bookmarkEnd w:id="61"/>
    </w:p>
    <w:p>
      <w:pPr>
        <w:tabs>
          <w:tab w:val="left" w:pos="3172"/>
        </w:tabs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可查看前端所有用户反馈的意见，</w:t>
      </w:r>
      <w:r>
        <w:rPr>
          <w:rFonts w:hint="default"/>
          <w:lang w:eastAsia="zh-CN"/>
        </w:rPr>
        <w:t>可根据类型、内容筛选意见反馈；</w:t>
      </w:r>
      <w:r>
        <w:rPr>
          <w:rFonts w:hint="eastAsia"/>
          <w:lang w:val="en-US" w:eastAsia="zh-CN"/>
        </w:rPr>
        <w:t>也可删除该意见</w:t>
      </w:r>
      <w:r>
        <w:rPr>
          <w:rFonts w:hint="default"/>
          <w:lang w:eastAsia="zh-CN"/>
        </w:rPr>
        <w:t>，删除后不会再显示</w:t>
      </w:r>
      <w:r>
        <w:rPr>
          <w:rFonts w:hint="eastAsia"/>
          <w:lang w:val="en-US" w:eastAsia="zh-CN"/>
        </w:rPr>
        <w:t>。</w:t>
      </w:r>
    </w:p>
    <w:p>
      <w:r>
        <w:drawing>
          <wp:inline distT="0" distB="0" distL="114300" distR="114300">
            <wp:extent cx="5267960" cy="1915160"/>
            <wp:effectExtent l="0" t="0" r="15240" b="15240"/>
            <wp:docPr id="4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62" w:name="_Toc2053405803"/>
      <w:bookmarkStart w:id="63" w:name="_Toc1618454084"/>
      <w:r>
        <w:rPr>
          <w:rFonts w:hint="eastAsia"/>
          <w:lang w:val="en-US" w:eastAsia="zh-CN"/>
        </w:rPr>
        <w:t>关于我们</w:t>
      </w:r>
      <w:bookmarkEnd w:id="62"/>
      <w:bookmarkEnd w:id="63"/>
    </w:p>
    <w:p>
      <w:pPr>
        <w:rPr>
          <w:rFonts w:hint="default" w:eastAsiaTheme="minorEastAsia"/>
          <w:lang w:val="en-US" w:eastAsia="zh-CN"/>
        </w:rPr>
      </w:pPr>
      <w:r>
        <w:rPr>
          <w:rFonts w:hint="default"/>
          <w:lang w:eastAsia="zh-CN"/>
        </w:rPr>
        <w:t>关于我们页面</w:t>
      </w:r>
      <w:r>
        <w:rPr>
          <w:rFonts w:hint="eastAsia"/>
          <w:lang w:val="en-US" w:eastAsia="zh-CN"/>
        </w:rPr>
        <w:t>：可以直接输入一个链接，前端直接获取输入的链接</w:t>
      </w:r>
      <w:r>
        <w:rPr>
          <w:rFonts w:hint="default"/>
          <w:lang w:eastAsia="zh-CN"/>
        </w:rPr>
        <w:t>页面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eastAsia="zh-CN"/>
        </w:rPr>
        <w:t>关于我们内容</w:t>
      </w:r>
      <w:r>
        <w:rPr>
          <w:rFonts w:hint="eastAsia"/>
          <w:lang w:val="en-US" w:eastAsia="zh-CN"/>
        </w:rPr>
        <w:t>：进行</w:t>
      </w:r>
      <w:r>
        <w:rPr>
          <w:rFonts w:hint="default"/>
          <w:lang w:eastAsia="zh-CN"/>
        </w:rPr>
        <w:t>关于我们</w:t>
      </w:r>
      <w:r>
        <w:rPr>
          <w:rFonts w:hint="eastAsia"/>
          <w:lang w:val="en-US" w:eastAsia="zh-CN"/>
        </w:rPr>
        <w:t>内容的编辑与修改，可进行链接、图片</w:t>
      </w:r>
      <w:r>
        <w:rPr>
          <w:rFonts w:hint="default"/>
          <w:lang w:eastAsia="zh-CN"/>
        </w:rPr>
        <w:t>、</w:t>
      </w:r>
      <w:r>
        <w:rPr>
          <w:rFonts w:hint="eastAsia"/>
          <w:lang w:val="en-US" w:eastAsia="zh-CN"/>
        </w:rPr>
        <w:t>视频内容的上传；针对文字格式可进行加粗、标题格式、段落布局的相关设置。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174615" cy="2505710"/>
            <wp:effectExtent l="0" t="0" r="6985" b="8890"/>
            <wp:docPr id="4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64" w:name="_Toc1529123731"/>
      <w:bookmarkStart w:id="65" w:name="_Toc1329916886"/>
      <w:r>
        <w:rPr>
          <w:rFonts w:hint="eastAsia"/>
          <w:lang w:val="en-US" w:eastAsia="zh-CN"/>
        </w:rPr>
        <w:t>条款设置</w:t>
      </w:r>
      <w:bookmarkEnd w:id="64"/>
      <w:bookmarkEnd w:id="65"/>
    </w:p>
    <w:p>
      <w:pPr>
        <w:pStyle w:val="4"/>
        <w:numPr>
          <w:ilvl w:val="2"/>
          <w:numId w:val="0"/>
        </w:numPr>
        <w:ind w:leftChars="0" w:firstLine="420" w:firstLineChars="0"/>
        <w:rPr>
          <w:rFonts w:hint="eastAsia"/>
          <w:lang w:val="en-US" w:eastAsia="zh-CN"/>
        </w:rPr>
      </w:pPr>
      <w:bookmarkStart w:id="66" w:name="_Toc1045743268"/>
      <w:r>
        <w:rPr>
          <w:rFonts w:hint="default"/>
          <w:lang w:eastAsia="zh-CN"/>
        </w:rPr>
        <w:t>4</w:t>
      </w:r>
      <w:r>
        <w:rPr>
          <w:rFonts w:hint="eastAsia"/>
          <w:lang w:val="en-US" w:eastAsia="zh-CN"/>
        </w:rPr>
        <w:t>.11.1用户协议</w:t>
      </w:r>
      <w:bookmarkEnd w:id="6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可进行用户协议外部链接地址的设置以及条款内容的设置（可进行链接添加、图片、视频内容的写入，以及家畜、标题、段落的文字布局设置），点击保存保存设置。</w:t>
      </w:r>
    </w:p>
    <w:p>
      <w:r>
        <w:drawing>
          <wp:inline distT="0" distB="0" distL="114300" distR="114300">
            <wp:extent cx="4799330" cy="3046095"/>
            <wp:effectExtent l="0" t="0" r="1270" b="1905"/>
            <wp:docPr id="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9933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ind w:leftChars="0" w:firstLine="420" w:firstLineChars="0"/>
        <w:rPr>
          <w:rFonts w:hint="eastAsia"/>
          <w:lang w:val="en-US" w:eastAsia="zh-CN"/>
        </w:rPr>
      </w:pPr>
      <w:bookmarkStart w:id="67" w:name="_Toc800938228"/>
      <w:r>
        <w:rPr>
          <w:rFonts w:hint="default"/>
          <w:lang w:eastAsia="zh-CN"/>
        </w:rPr>
        <w:t>4</w:t>
      </w:r>
      <w:r>
        <w:rPr>
          <w:rFonts w:hint="eastAsia"/>
          <w:lang w:val="en-US" w:eastAsia="zh-CN"/>
        </w:rPr>
        <w:t>.11.2隐私条款</w:t>
      </w:r>
      <w:bookmarkEnd w:id="6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可进行隐私条款外部链接地址的设置以及条款内容的设置（可进行链接添加、图片、视频内容的写入，以及家畜、标题、段落的文字布局设置），点击保存保存设置。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259455"/>
            <wp:effectExtent l="0" t="0" r="19685" b="17145"/>
            <wp:docPr id="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59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68" w:name="_Toc941298600"/>
      <w:bookmarkStart w:id="69" w:name="_Toc903305026"/>
      <w:r>
        <w:rPr>
          <w:rFonts w:hint="eastAsia"/>
          <w:lang w:val="en-US" w:eastAsia="zh-CN"/>
        </w:rPr>
        <w:t>H5配置</w:t>
      </w:r>
      <w:bookmarkEnd w:id="68"/>
      <w:bookmarkEnd w:id="69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进行H5客户端的开启与关闭设置，三方平台、安卓、苹果平台的下载地址设置，点击提交保存设置。 【TS+3.0没有单独的H5 端，只有4个H5单页，用于分享使用】</w:t>
      </w:r>
    </w:p>
    <w:p>
      <w:pPr>
        <w:numPr>
          <w:ilvl w:val="0"/>
          <w:numId w:val="0"/>
        </w:numPr>
        <w:ind w:left="0" w:leftChars="0"/>
      </w:pPr>
      <w:r>
        <w:drawing>
          <wp:inline distT="0" distB="0" distL="114300" distR="114300">
            <wp:extent cx="5272405" cy="2462530"/>
            <wp:effectExtent l="0" t="0" r="4445" b="13970"/>
            <wp:docPr id="1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70" w:name="_Toc23993_WPSOffice_Level1"/>
      <w:bookmarkStart w:id="71" w:name="_Toc849890094"/>
      <w:bookmarkStart w:id="72" w:name="_Toc2041026398"/>
      <w:bookmarkStart w:id="73" w:name="_Toc1285671339"/>
      <w:r>
        <w:rPr>
          <w:rFonts w:hint="eastAsia"/>
          <w:lang w:val="en-US" w:eastAsia="zh-CN"/>
        </w:rPr>
        <w:t>财务</w:t>
      </w:r>
      <w:bookmarkEnd w:id="70"/>
      <w:bookmarkEnd w:id="71"/>
      <w:bookmarkEnd w:id="72"/>
      <w:bookmarkEnd w:id="73"/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jc w:val="left"/>
        <w:rPr>
          <w:rFonts w:hint="eastAsia"/>
          <w:lang w:val="en-US" w:eastAsia="zh-CN"/>
        </w:rPr>
      </w:pPr>
      <w:bookmarkStart w:id="74" w:name="_Toc13892_WPSOffice_Level2"/>
      <w:bookmarkStart w:id="75" w:name="_Toc1189073661"/>
      <w:bookmarkStart w:id="76" w:name="_Toc1774377655"/>
      <w:bookmarkStart w:id="77" w:name="_Toc297738459"/>
      <w:r>
        <w:rPr>
          <w:rFonts w:hint="eastAsia"/>
          <w:lang w:val="en-US" w:eastAsia="zh-CN"/>
        </w:rPr>
        <w:t>积分</w:t>
      </w:r>
      <w:bookmarkEnd w:id="74"/>
      <w:bookmarkEnd w:id="75"/>
      <w:bookmarkEnd w:id="76"/>
      <w:bookmarkEnd w:id="77"/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jc w:val="left"/>
        <w:rPr>
          <w:rFonts w:hint="eastAsia"/>
          <w:lang w:val="en-US" w:eastAsia="zh-CN"/>
        </w:rPr>
      </w:pPr>
      <w:bookmarkStart w:id="78" w:name="_Toc22276_WPSOffice_Level3"/>
      <w:bookmarkStart w:id="79" w:name="_Toc2007325343"/>
      <w:r>
        <w:rPr>
          <w:rFonts w:hint="eastAsia"/>
          <w:lang w:val="en-US" w:eastAsia="zh-CN"/>
        </w:rPr>
        <w:t>统计</w:t>
      </w:r>
      <w:bookmarkEnd w:id="78"/>
      <w:bookmarkEnd w:id="79"/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可根据时间单位、用户、统计时长筛选统计表，查看积分收入、消耗数。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379980"/>
            <wp:effectExtent l="0" t="0" r="11430" b="7620"/>
            <wp:docPr id="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80" w:name="_Toc2972_WPSOffice_Level3"/>
      <w:bookmarkStart w:id="81" w:name="_Toc148945431"/>
      <w:r>
        <w:rPr>
          <w:rFonts w:hint="eastAsia"/>
          <w:lang w:val="en-US" w:eastAsia="zh-CN"/>
        </w:rPr>
        <w:t>流水</w:t>
      </w:r>
      <w:bookmarkEnd w:id="80"/>
      <w:bookmarkEnd w:id="81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可根据类型、状态、用户名</w:t>
      </w:r>
      <w:r>
        <w:rPr>
          <w:rFonts w:hint="default"/>
          <w:lang w:eastAsia="zh-CN"/>
        </w:rPr>
        <w:t>/用户ID</w:t>
      </w:r>
      <w:r>
        <w:rPr>
          <w:rFonts w:hint="eastAsia"/>
          <w:lang w:val="en-US" w:eastAsia="zh-CN"/>
        </w:rPr>
        <w:t>搜索</w:t>
      </w:r>
      <w:r>
        <w:rPr>
          <w:rFonts w:hint="default"/>
          <w:lang w:eastAsia="zh-CN"/>
        </w:rPr>
        <w:t>积分</w:t>
      </w:r>
      <w:r>
        <w:rPr>
          <w:rFonts w:hint="eastAsia"/>
          <w:lang w:val="en-US" w:eastAsia="zh-CN"/>
        </w:rPr>
        <w:t>流水。</w:t>
      </w:r>
      <w:r>
        <w:rPr>
          <w:rFonts w:hint="default"/>
          <w:lang w:eastAsia="zh-CN"/>
        </w:rPr>
        <w:t>积分流水显示信息包括：用户昵称、交易信息、积分数量、积分类型、交易状态、交易时间。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939925"/>
            <wp:effectExtent l="0" t="0" r="13970" b="15875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82" w:name="_Toc993_WPSOffice_Level3"/>
      <w:bookmarkStart w:id="83" w:name="_Toc1507410062"/>
      <w:r>
        <w:rPr>
          <w:rFonts w:hint="eastAsia"/>
          <w:lang w:val="en-US" w:eastAsia="zh-CN"/>
        </w:rPr>
        <w:t>配置</w:t>
      </w:r>
      <w:bookmarkEnd w:id="82"/>
      <w:bookmarkEnd w:id="83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</w:t>
      </w:r>
      <w:r>
        <w:rPr>
          <w:rFonts w:hint="default"/>
          <w:lang w:eastAsia="zh-CN"/>
        </w:rPr>
        <w:t>输入</w:t>
      </w:r>
      <w:r>
        <w:rPr>
          <w:rFonts w:hint="eastAsia"/>
          <w:lang w:val="en-US" w:eastAsia="zh-CN"/>
        </w:rPr>
        <w:t>积分规则、充值规则</w:t>
      </w:r>
      <w:r>
        <w:rPr>
          <w:rFonts w:hint="default"/>
          <w:lang w:eastAsia="zh-CN"/>
        </w:rPr>
        <w:t>、积分名称</w:t>
      </w:r>
      <w:r>
        <w:t>、</w:t>
      </w:r>
      <w:r>
        <w:rPr>
          <w:rFonts w:hint="eastAsia"/>
          <w:lang w:val="en-US" w:eastAsia="zh-CN"/>
        </w:rPr>
        <w:t>充值选项、设置兑换比例、单笔最大充值金额、单笔最小充值金额。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9230" cy="4546600"/>
            <wp:effectExtent l="0" t="0" r="13970" b="0"/>
            <wp:docPr id="57" name="图片 57" descr="Xnip2020-09-25_17-03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Xnip2020-09-25_17-03-47"/>
                    <pic:cNvPicPr>
                      <a:picLocks noChangeAspect="1"/>
                    </pic:cNvPicPr>
                  </pic:nvPicPr>
                  <pic:blipFill>
                    <a:blip r:embed="rId73"/>
                    <a:srcRect t="56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84" w:name="_Toc11378_WPSOffice_Level2"/>
      <w:bookmarkStart w:id="85" w:name="_Toc278201445"/>
      <w:bookmarkStart w:id="86" w:name="_Toc1176328375"/>
      <w:bookmarkStart w:id="87" w:name="_Toc453382903"/>
      <w:r>
        <w:rPr>
          <w:rFonts w:hint="eastAsia"/>
          <w:lang w:val="en-US" w:eastAsia="zh-CN"/>
        </w:rPr>
        <w:t>充值</w:t>
      </w:r>
      <w:bookmarkEnd w:id="84"/>
      <w:bookmarkEnd w:id="85"/>
      <w:bookmarkEnd w:id="86"/>
      <w:bookmarkEnd w:id="87"/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88" w:name="_Toc23705_WPSOffice_Level3"/>
      <w:bookmarkStart w:id="89" w:name="_Toc816544343"/>
      <w:r>
        <w:rPr>
          <w:rFonts w:hint="eastAsia"/>
          <w:lang w:val="en-US" w:eastAsia="zh-CN"/>
        </w:rPr>
        <w:t>统计</w:t>
      </w:r>
      <w:bookmarkEnd w:id="88"/>
      <w:bookmarkEnd w:id="89"/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default"/>
          <w:lang w:eastAsia="zh-CN"/>
        </w:rPr>
        <w:t>可根据时间单位、用户、统计时长筛选统计表，查看钱包收入、支出。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36160" cy="1952625"/>
            <wp:effectExtent l="0" t="0" r="15240" b="3175"/>
            <wp:docPr id="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90" w:name="_Toc1240268471"/>
      <w:bookmarkStart w:id="91" w:name="_Toc17095_WPSOffice_Level3"/>
      <w:r>
        <w:rPr>
          <w:rFonts w:hint="default"/>
          <w:lang w:eastAsia="zh-CN"/>
        </w:rPr>
        <w:t>设置</w:t>
      </w:r>
      <w:bookmarkEnd w:id="90"/>
    </w:p>
    <w:p>
      <w:pPr>
        <w:ind w:firstLine="0" w:firstLineChars="0"/>
        <w:rPr>
          <w:rFonts w:hint="eastAsia"/>
          <w:lang w:eastAsia="zh-CN"/>
        </w:rPr>
      </w:pPr>
      <w:r>
        <w:rPr>
          <w:rFonts w:hint="default"/>
          <w:lang w:eastAsia="zh-CN"/>
        </w:rPr>
        <w:t>可设置余额充值、提现开关，可设置提现方式、最小提现金额，可添加钱包使用规则。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005070" cy="4203065"/>
            <wp:effectExtent l="0" t="0" r="24130" b="13335"/>
            <wp:docPr id="62" name="图片 62" descr="Xnip2020-09-25_17-13-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Xnip2020-09-25_17-13-49"/>
                    <pic:cNvPicPr>
                      <a:picLocks noChangeAspect="1"/>
                    </pic:cNvPicPr>
                  </pic:nvPicPr>
                  <pic:blipFill>
                    <a:blip r:embed="rId75"/>
                    <a:srcRect t="561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92" w:name="_Toc1715914315"/>
      <w:r>
        <w:rPr>
          <w:rFonts w:hint="default"/>
          <w:lang w:eastAsia="zh-CN"/>
        </w:rPr>
        <w:t>充值流水</w:t>
      </w:r>
      <w:bookmarkEnd w:id="92"/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显示充值流水记录，可根据状态筛选，可根据用户昵称、用户ID搜索。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920615" cy="2672080"/>
            <wp:effectExtent l="0" t="0" r="6985" b="20320"/>
            <wp:docPr id="6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93" w:name="_Toc813996642"/>
      <w:r>
        <w:rPr>
          <w:rFonts w:hint="eastAsia"/>
          <w:lang w:val="en-US" w:eastAsia="zh-CN"/>
        </w:rPr>
        <w:t>提现审核</w:t>
      </w:r>
      <w:bookmarkEnd w:id="91"/>
      <w:bookmarkEnd w:id="93"/>
    </w:p>
    <w:p>
      <w:pPr>
        <w:numPr>
          <w:ilvl w:val="0"/>
          <w:numId w:val="0"/>
        </w:numPr>
        <w:ind w:left="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可查看提现审核，可根据状态、申请时间、用户名筛选数据，可同意、拒绝申请。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同意申请：由管理员将提现金额汇到申请人账号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拒绝</w:t>
      </w:r>
      <w:r>
        <w:rPr>
          <w:rFonts w:hint="default"/>
          <w:lang w:eastAsia="zh-CN"/>
        </w:rPr>
        <w:t>申请：提现申请被驳回，申请人余额增加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392680"/>
            <wp:effectExtent l="0" t="0" r="15240" b="20320"/>
            <wp:docPr id="6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94" w:name="_Toc659786596"/>
      <w:bookmarkStart w:id="95" w:name="_Toc27041_WPSOffice_Level1"/>
      <w:bookmarkStart w:id="96" w:name="_Toc1370730704"/>
      <w:bookmarkStart w:id="97" w:name="_Toc734471165"/>
      <w:r>
        <w:rPr>
          <w:rFonts w:hint="eastAsia"/>
          <w:lang w:val="en-US" w:eastAsia="zh-CN"/>
        </w:rPr>
        <w:t>商城</w:t>
      </w:r>
      <w:bookmarkEnd w:id="94"/>
      <w:bookmarkEnd w:id="95"/>
      <w:bookmarkEnd w:id="96"/>
      <w:bookmarkEnd w:id="97"/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98" w:name="_Toc1813860759"/>
      <w:bookmarkStart w:id="99" w:name="_Toc520867199"/>
      <w:bookmarkStart w:id="100" w:name="_Toc1575249511"/>
      <w:bookmarkStart w:id="101" w:name="_Toc21789_WPSOffice_Level2"/>
      <w:r>
        <w:rPr>
          <w:rFonts w:hint="eastAsia"/>
          <w:lang w:val="en-US" w:eastAsia="zh-CN"/>
        </w:rPr>
        <w:t>商城统计</w:t>
      </w:r>
      <w:bookmarkEnd w:id="98"/>
      <w:bookmarkEnd w:id="99"/>
    </w:p>
    <w:p>
      <w:pPr>
        <w:pStyle w:val="4"/>
        <w:numPr>
          <w:ilvl w:val="2"/>
          <w:numId w:val="0"/>
        </w:numPr>
        <w:bidi w:val="0"/>
        <w:ind w:left="397" w:leftChars="0"/>
        <w:rPr>
          <w:rFonts w:hint="eastAsia"/>
          <w:lang w:val="en-US" w:eastAsia="zh-CN"/>
        </w:rPr>
      </w:pPr>
      <w:bookmarkStart w:id="102" w:name="_Toc2027407348"/>
      <w:r>
        <w:rPr>
          <w:rFonts w:hint="default"/>
          <w:lang w:eastAsia="zh-CN"/>
        </w:rPr>
        <w:t>6</w:t>
      </w:r>
      <w:r>
        <w:rPr>
          <w:rFonts w:hint="eastAsia"/>
          <w:lang w:val="en-US" w:eastAsia="zh-CN"/>
        </w:rPr>
        <w:t>.1.1商品数量统计</w:t>
      </w:r>
      <w:bookmarkEnd w:id="102"/>
    </w:p>
    <w:p>
      <w:pPr>
        <w:numPr>
          <w:ilvl w:val="0"/>
          <w:numId w:val="0"/>
        </w:numPr>
        <w:bidi w:val="0"/>
        <w:ind w:left="39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default"/>
          <w:lang w:eastAsia="zh-CN"/>
        </w:rPr>
        <w:t>发布</w:t>
      </w:r>
      <w:r>
        <w:rPr>
          <w:rFonts w:hint="eastAsia"/>
          <w:lang w:val="en-US" w:eastAsia="zh-CN"/>
        </w:rPr>
        <w:t>用户的搜索和商品分类的选择进行筛选，显示对应的上架商品和下架商品的数量数据。</w:t>
      </w: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5264150" cy="2291715"/>
            <wp:effectExtent l="0" t="0" r="19050" b="19685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bidi w:val="0"/>
        <w:ind w:left="397" w:leftChars="0"/>
        <w:rPr>
          <w:rFonts w:hint="eastAsia"/>
          <w:lang w:val="en-US" w:eastAsia="zh-CN"/>
        </w:rPr>
      </w:pPr>
      <w:bookmarkStart w:id="103" w:name="_Toc512270887"/>
      <w:r>
        <w:rPr>
          <w:rFonts w:hint="default"/>
          <w:lang w:eastAsia="zh-CN"/>
        </w:rPr>
        <w:t>6</w:t>
      </w:r>
      <w:r>
        <w:rPr>
          <w:rFonts w:hint="eastAsia"/>
          <w:lang w:val="en-US" w:eastAsia="zh-CN"/>
        </w:rPr>
        <w:t>.1.2订单统计（金额）</w:t>
      </w:r>
      <w:bookmarkEnd w:id="103"/>
    </w:p>
    <w:p>
      <w:pPr>
        <w:numPr>
          <w:ilvl w:val="0"/>
          <w:numId w:val="0"/>
        </w:numPr>
        <w:bidi w:val="0"/>
        <w:ind w:left="39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通过卖家的搜索、商品的分类、时间单位的选择、统计时长的选择进行条件筛选，显示对应的条件下订单总量、总金额、商家收入金额、平台抽成金额等统计数据。</w:t>
      </w:r>
    </w:p>
    <w:p>
      <w:pPr>
        <w:numPr>
          <w:ilvl w:val="0"/>
          <w:numId w:val="0"/>
        </w:numPr>
        <w:bidi w:val="0"/>
        <w:ind w:firstLine="420" w:firstLineChars="0"/>
      </w:pPr>
      <w:r>
        <w:drawing>
          <wp:inline distT="0" distB="0" distL="114300" distR="114300">
            <wp:extent cx="5272405" cy="2547620"/>
            <wp:effectExtent l="0" t="0" r="10795" b="17780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bidi w:val="0"/>
        <w:ind w:left="397" w:leftChars="0"/>
        <w:rPr>
          <w:rFonts w:hint="eastAsia"/>
          <w:lang w:val="en-US" w:eastAsia="zh-CN"/>
        </w:rPr>
      </w:pPr>
      <w:bookmarkStart w:id="104" w:name="_Toc474856986"/>
      <w:r>
        <w:rPr>
          <w:rFonts w:hint="default"/>
          <w:lang w:eastAsia="zh-CN"/>
        </w:rPr>
        <w:t>6</w:t>
      </w:r>
      <w:r>
        <w:rPr>
          <w:rFonts w:hint="eastAsia"/>
          <w:lang w:val="en-US" w:eastAsia="zh-CN"/>
        </w:rPr>
        <w:t>.1.3订单统计（积分）</w:t>
      </w:r>
      <w:bookmarkEnd w:id="104"/>
    </w:p>
    <w:p>
      <w:pPr>
        <w:numPr>
          <w:ilvl w:val="-1"/>
          <w:numId w:val="0"/>
        </w:numPr>
        <w:bidi w:val="0"/>
        <w:ind w:lef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通过卖家的搜索、商品的分类、时间单位的选择、统计时长的选择进行条件筛选，显示对应的条件下订单总量、总积分、商家</w:t>
      </w:r>
      <w:r>
        <w:rPr>
          <w:rFonts w:hint="default"/>
          <w:lang w:eastAsia="zh-CN"/>
        </w:rPr>
        <w:t>获得</w:t>
      </w:r>
      <w:r>
        <w:rPr>
          <w:rFonts w:hint="eastAsia"/>
          <w:lang w:val="en-US" w:eastAsia="zh-CN"/>
        </w:rPr>
        <w:t>积分、平台抽成积分等统计数据。</w:t>
      </w:r>
    </w:p>
    <w:p>
      <w:pPr>
        <w:pStyle w:val="4"/>
        <w:numPr>
          <w:ilvl w:val="2"/>
          <w:numId w:val="0"/>
        </w:numPr>
        <w:bidi w:val="0"/>
        <w:ind w:firstLine="420" w:firstLineChars="0"/>
      </w:pPr>
      <w:bookmarkStart w:id="105" w:name="_Toc872131450"/>
      <w:r>
        <w:drawing>
          <wp:inline distT="0" distB="0" distL="114300" distR="114300">
            <wp:extent cx="5264150" cy="2546985"/>
            <wp:effectExtent l="0" t="0" r="19050" b="18415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highlight w:val="none"/>
          <w:lang w:val="en-US" w:eastAsia="zh-CN"/>
        </w:rPr>
      </w:pPr>
      <w:bookmarkStart w:id="106" w:name="_Toc1337389375"/>
      <w:bookmarkStart w:id="107" w:name="_Toc1071668421"/>
      <w:r>
        <w:rPr>
          <w:rFonts w:hint="eastAsia"/>
          <w:highlight w:val="none"/>
          <w:lang w:val="en-US" w:eastAsia="zh-CN"/>
        </w:rPr>
        <w:t>商城商品</w:t>
      </w:r>
      <w:bookmarkEnd w:id="100"/>
      <w:bookmarkEnd w:id="101"/>
      <w:bookmarkEnd w:id="106"/>
      <w:bookmarkEnd w:id="107"/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可根据商品标题、</w:t>
      </w:r>
      <w:r>
        <w:rPr>
          <w:rFonts w:hint="default"/>
          <w:lang w:eastAsia="zh-CN"/>
        </w:rPr>
        <w:t>商品类型、</w:t>
      </w:r>
      <w:r>
        <w:rPr>
          <w:rFonts w:hint="eastAsia"/>
          <w:lang w:val="en-US" w:eastAsia="zh-CN"/>
        </w:rPr>
        <w:t>卖家用户名、商品分类、商品状态筛选商品；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可设置</w:t>
      </w:r>
      <w:r>
        <w:rPr>
          <w:rFonts w:hint="default"/>
          <w:lang w:eastAsia="zh-CN"/>
        </w:rPr>
        <w:t>商品购买条件，可设置商品</w:t>
      </w:r>
      <w:r>
        <w:rPr>
          <w:rFonts w:hint="eastAsia"/>
          <w:lang w:val="en-US" w:eastAsia="zh-CN"/>
        </w:rPr>
        <w:t>全局置顶、分类置顶、卖家置顶，可将商品上架或者下架</w:t>
      </w:r>
      <w:r>
        <w:rPr>
          <w:rFonts w:hint="default"/>
          <w:lang w:eastAsia="zh-CN"/>
        </w:rPr>
        <w:t>，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全局置顶：在商城全部分类、商品分类、卖家个人主页商品列表都置顶该商品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分类置顶：在商品分类下置顶该商品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卖家置顶：在马家个人主页商品列表置顶该商品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下架/上架：</w:t>
      </w:r>
      <w:r>
        <w:rPr>
          <w:rFonts w:hint="default"/>
          <w:lang w:eastAsia="zh-CN"/>
        </w:rPr>
        <w:t>商品下架后不在前端显示，上架后在前端显示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删除：</w:t>
      </w:r>
      <w:r>
        <w:rPr>
          <w:rFonts w:hint="default"/>
          <w:lang w:eastAsia="zh-CN"/>
        </w:rPr>
        <w:t>删除</w:t>
      </w:r>
      <w:r>
        <w:rPr>
          <w:rFonts w:hint="eastAsia"/>
          <w:lang w:val="en-US" w:eastAsia="zh-CN"/>
        </w:rPr>
        <w:t>商品</w:t>
      </w:r>
      <w:r>
        <w:rPr>
          <w:rFonts w:hint="default"/>
          <w:lang w:eastAsia="zh-CN"/>
        </w:rPr>
        <w:t>；已被购买过的商品只能下架，不能删除。</w:t>
      </w:r>
    </w:p>
    <w:p>
      <w:pPr>
        <w:keepNext w:val="0"/>
        <w:keepLines w:val="0"/>
        <w:widowControl/>
        <w:suppressLineNumbers w:val="0"/>
        <w:ind w:left="420" w:hanging="420" w:hanging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购买条件：设置购买商品的条件，满足条件的用户才能购买；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圈子数量：创建的圈子数量，达到这个数量后，才能购买此商品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邀请用户：邀请成功注册本系统的用户，达到这个数量后，才能购买此商品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分享圈子数：分享圈子给微信好友/朋友圈，达到这个数量后，才能购买此商品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圈子动态数：发布关联了圈子的动态数量，达到这个数量后，才能购买此商品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评论数量：在系统内发布评论的数量，达到这个数量后，才能购买此商品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连续签到次数：连续签到的次数，达到这个数量后，才能购买此商品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分享此商品：分享此商品的次数，达到这个数量后，才能购买此商品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756535"/>
            <wp:effectExtent l="0" t="0" r="17145" b="1206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08" w:name="_Toc1040131161"/>
      <w:bookmarkStart w:id="109" w:name="_Toc32554_WPSOffice_Level2"/>
      <w:bookmarkStart w:id="110" w:name="_Toc1939376123"/>
      <w:bookmarkStart w:id="111" w:name="_Toc585804358"/>
      <w:r>
        <w:rPr>
          <w:rFonts w:hint="eastAsia"/>
          <w:lang w:val="en-US" w:eastAsia="zh-CN"/>
        </w:rPr>
        <w:t>商城订单</w:t>
      </w:r>
      <w:bookmarkEnd w:id="108"/>
      <w:bookmarkEnd w:id="109"/>
      <w:bookmarkEnd w:id="110"/>
      <w:bookmarkEnd w:id="111"/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可根据商品ID、</w:t>
      </w:r>
      <w:r>
        <w:rPr>
          <w:rFonts w:hint="default"/>
          <w:lang w:eastAsia="zh-CN"/>
        </w:rPr>
        <w:t>商品类型、</w:t>
      </w:r>
      <w:r>
        <w:rPr>
          <w:rFonts w:hint="eastAsia"/>
          <w:lang w:val="en-US" w:eastAsia="zh-CN"/>
        </w:rPr>
        <w:t>买家、卖家、订单状态、购买日期筛选订单，也到导出订单。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发货</w:t>
      </w:r>
      <w:r>
        <w:rPr>
          <w:rFonts w:hint="default"/>
          <w:lang w:eastAsia="zh-CN"/>
        </w:rPr>
        <w:t>/已发货</w:t>
      </w:r>
      <w:r>
        <w:rPr>
          <w:rFonts w:hint="eastAsia"/>
          <w:lang w:val="en-US" w:eastAsia="zh-CN"/>
        </w:rPr>
        <w:t>：可以输入</w:t>
      </w:r>
      <w:r>
        <w:rPr>
          <w:rFonts w:hint="default"/>
          <w:lang w:eastAsia="zh-CN"/>
        </w:rPr>
        <w:t>快递公司、运单号(必填)、备注内容发货。可编辑、删除已发货信息。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1819275"/>
            <wp:effectExtent l="0" t="0" r="20955" b="952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923790" cy="2065020"/>
            <wp:effectExtent l="0" t="0" r="3810" b="1778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12" w:name="_Toc966_WPSOffice_Level2"/>
      <w:bookmarkStart w:id="113" w:name="_Toc967536347"/>
      <w:bookmarkStart w:id="114" w:name="_Toc587705095"/>
      <w:bookmarkStart w:id="115" w:name="_Toc1548807058"/>
      <w:r>
        <w:rPr>
          <w:rFonts w:hint="eastAsia"/>
          <w:lang w:val="en-US" w:eastAsia="zh-CN"/>
        </w:rPr>
        <w:t>商品分类</w:t>
      </w:r>
      <w:bookmarkEnd w:id="112"/>
      <w:bookmarkEnd w:id="113"/>
      <w:bookmarkEnd w:id="114"/>
      <w:bookmarkEnd w:id="115"/>
    </w:p>
    <w:p>
      <w:pPr>
        <w:numPr>
          <w:ilvl w:val="0"/>
          <w:numId w:val="0"/>
        </w:numPr>
        <w:ind w:left="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可查看系统中所有的商品分类，可编辑、</w:t>
      </w:r>
      <w:r>
        <w:rPr>
          <w:rFonts w:hint="default"/>
          <w:lang w:eastAsia="zh-CN"/>
        </w:rPr>
        <w:t>停用/启用</w:t>
      </w:r>
      <w:r>
        <w:rPr>
          <w:rFonts w:hint="eastAsia"/>
          <w:lang w:val="en-US" w:eastAsia="zh-CN"/>
        </w:rPr>
        <w:t>、删除分类。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编辑：可编辑商品分类名称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分类图标</w:t>
      </w:r>
      <w:r>
        <w:rPr>
          <w:rFonts w:hint="default"/>
          <w:lang w:eastAsia="zh-CN"/>
        </w:rPr>
        <w:t>、排序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停用/启用：停用时商品分类不在前端显示，启用时商品分类在前端显示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删除：只有该分类下没有商品的分类才能被删除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99590"/>
            <wp:effectExtent l="0" t="0" r="10795" b="3810"/>
            <wp:docPr id="1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可添加商品分类：输入如图信息即可添加商品分类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76600" cy="2378710"/>
            <wp:effectExtent l="0" t="0" r="0" b="889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16" w:name="_Toc1282239112"/>
      <w:bookmarkStart w:id="117" w:name="_Toc1150938519"/>
      <w:bookmarkStart w:id="118" w:name="_Toc24792_WPSOffice_Level2"/>
      <w:bookmarkStart w:id="119" w:name="_Toc637208945"/>
      <w:r>
        <w:rPr>
          <w:rFonts w:hint="eastAsia"/>
          <w:lang w:val="en-US" w:eastAsia="zh-CN"/>
        </w:rPr>
        <w:t>品牌管理</w:t>
      </w:r>
      <w:bookmarkEnd w:id="116"/>
      <w:bookmarkEnd w:id="117"/>
    </w:p>
    <w:p>
      <w:pPr>
        <w:numPr>
          <w:ilvl w:val="0"/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可通过品牌关键字、创建者名称、品牌ID的搜索，筛选出对应条件下的品牌信息；可进行品牌添加、品牌编辑、上架或下架品牌、删除操作；</w:t>
      </w:r>
    </w:p>
    <w:p>
      <w:pPr>
        <w:numPr>
          <w:ilvl w:val="0"/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编辑品牌：对品牌名称、品牌简介、品牌图标、品牌</w:t>
      </w:r>
      <w:r>
        <w:rPr>
          <w:rFonts w:hint="default"/>
          <w:lang w:eastAsia="zh-CN"/>
        </w:rPr>
        <w:t>副</w:t>
      </w:r>
      <w:r>
        <w:rPr>
          <w:rFonts w:hint="eastAsia"/>
          <w:lang w:val="en-US" w:eastAsia="zh-CN"/>
        </w:rPr>
        <w:t>图标、排序值进行编辑修改；</w:t>
      </w:r>
    </w:p>
    <w:p>
      <w:pPr>
        <w:numPr>
          <w:ilvl w:val="0"/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删除品牌：删除对应品牌的相关信息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删除后不可找回</w:t>
      </w:r>
      <w:r>
        <w:rPr>
          <w:rFonts w:hint="default"/>
          <w:lang w:eastAsia="zh-CN"/>
        </w:rPr>
        <w:t>；品牌下存在商品时不能删除</w:t>
      </w:r>
    </w:p>
    <w:p>
      <w:pPr>
        <w:numPr>
          <w:ilvl w:val="0"/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创建品牌：通过输入品牌名称（必填）、品牌简介、品牌图标（必填）、品牌副图标、排序值，点击确定完成品牌的创建操作。</w:t>
      </w:r>
    </w:p>
    <w:p>
      <w:pPr>
        <w:numPr>
          <w:ilvl w:val="0"/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上架/下架：被下架后前台则不显示</w:t>
      </w:r>
    </w:p>
    <w:p>
      <w:pPr>
        <w:numPr>
          <w:ilvl w:val="0"/>
          <w:numId w:val="0"/>
        </w:numPr>
        <w:bidi w:val="0"/>
        <w:ind w:left="397" w:leftChars="0"/>
      </w:pPr>
      <w:r>
        <w:drawing>
          <wp:inline distT="0" distB="0" distL="114300" distR="114300">
            <wp:extent cx="5270500" cy="2452370"/>
            <wp:effectExtent l="0" t="0" r="12700" b="1143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08325" cy="3665220"/>
            <wp:effectExtent l="0" t="0" r="15875" b="11430"/>
            <wp:docPr id="1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20" w:name="_Toc594357739"/>
      <w:bookmarkStart w:id="121" w:name="_Toc1438480304"/>
      <w:r>
        <w:rPr>
          <w:rFonts w:hint="eastAsia"/>
          <w:lang w:val="en-US" w:eastAsia="zh-CN"/>
        </w:rPr>
        <w:t>商城配置</w:t>
      </w:r>
      <w:bookmarkEnd w:id="118"/>
      <w:bookmarkEnd w:id="119"/>
      <w:bookmarkEnd w:id="120"/>
      <w:bookmarkEnd w:id="121"/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可设置</w:t>
      </w:r>
      <w:r>
        <w:rPr>
          <w:rFonts w:hint="default"/>
          <w:lang w:eastAsia="zh-CN"/>
        </w:rPr>
        <w:t>：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全部分类图标：显示在前台，商品类别第一个图标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商家定义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作为商家的用户拥有发布商品的权限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已认证用户/</w:t>
      </w:r>
      <w:r>
        <w:rPr>
          <w:rFonts w:hint="default"/>
          <w:lang w:eastAsia="zh-CN"/>
        </w:rPr>
        <w:t xml:space="preserve"> </w:t>
      </w:r>
      <w:r>
        <w:rPr>
          <w:rFonts w:hint="eastAsia"/>
          <w:lang w:val="en-US" w:eastAsia="zh-CN"/>
        </w:rPr>
        <w:t>特定权限用户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认证类型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用户通过哪些认证后视为商家，不选择则表示不限类型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商品定价策略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新商品发布时，或商品修改时，允许的定价策略：人名币+积分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⑤</w:t>
      </w:r>
      <w:r>
        <w:rPr>
          <w:rFonts w:hint="eastAsia"/>
          <w:lang w:val="en-US" w:eastAsia="zh-CN"/>
        </w:rPr>
        <w:t>交易金额提成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交易时，平台对人民币部分的抽成百分比，范围0~100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⑥</w:t>
      </w:r>
      <w:r>
        <w:rPr>
          <w:rFonts w:hint="eastAsia"/>
          <w:lang w:val="en-US" w:eastAsia="zh-CN"/>
        </w:rPr>
        <w:t>交易积分抽成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交易时，平台对积分部分的抽成百分比，范围0~100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5902325"/>
            <wp:effectExtent l="0" t="0" r="10160" b="158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0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22" w:name="_Toc1424077176"/>
      <w:bookmarkStart w:id="123" w:name="_Toc167571402"/>
      <w:r>
        <w:rPr>
          <w:rFonts w:hint="eastAsia"/>
          <w:lang w:val="en-US" w:eastAsia="zh-CN"/>
        </w:rPr>
        <w:t>卖家信息</w:t>
      </w:r>
      <w:bookmarkEnd w:id="122"/>
      <w:bookmarkEnd w:id="12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可进行平台卖家类型的筛选、搜索用户名进行条件筛选，显示对应条件下的卖家列表信息；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可进行添加卖家联系方式和编辑卖家信息操作；</w:t>
      </w:r>
    </w:p>
    <w:p>
      <w:pPr>
        <w:numPr>
          <w:ilvl w:val="0"/>
          <w:numId w:val="0"/>
        </w:numPr>
        <w:rPr>
          <w:rFonts w:hint="default"/>
          <w:lang w:eastAsia="zh-CN"/>
        </w:rPr>
      </w:pPr>
      <w:r>
        <w:rPr>
          <w:rFonts w:hint="eastAsia"/>
          <w:lang w:val="en-US" w:eastAsia="zh-CN"/>
        </w:rPr>
        <w:t>添加卖家信息：通过输入卖家名称或ID进行卖家选择、选择是否平台卖家、微信号、手机号、微信二维码等信息，点击确定完成卖家联系方式的</w:t>
      </w:r>
      <w:r>
        <w:rPr>
          <w:rFonts w:hint="default"/>
          <w:lang w:eastAsia="zh-CN"/>
        </w:rPr>
        <w:t>添加；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点击编辑可进行买家信息的编辑：可进行卖家名称、是否平台卖家选择、微信号、电话号、微信二维码等信息。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添加的卖家信息用户微信客服端的商品客服处使用。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64305" cy="3034665"/>
            <wp:effectExtent l="0" t="0" r="17145" b="13335"/>
            <wp:docPr id="15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39745" cy="3658235"/>
            <wp:effectExtent l="0" t="0" r="8255" b="18415"/>
            <wp:docPr id="15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124" w:name="_Toc69791026"/>
      <w:bookmarkStart w:id="125" w:name="_Toc10405_WPSOffice_Level1"/>
      <w:bookmarkStart w:id="126" w:name="_Toc759851217"/>
      <w:bookmarkStart w:id="127" w:name="_Toc1021492197"/>
      <w:r>
        <w:rPr>
          <w:rFonts w:hint="eastAsia"/>
          <w:lang w:val="en-US" w:eastAsia="zh-CN"/>
        </w:rPr>
        <w:t>知识付费</w:t>
      </w:r>
      <w:bookmarkEnd w:id="124"/>
      <w:bookmarkEnd w:id="125"/>
      <w:bookmarkEnd w:id="126"/>
      <w:bookmarkEnd w:id="127"/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28" w:name="_Toc1881639057"/>
      <w:bookmarkStart w:id="129" w:name="_Toc1235080861"/>
      <w:bookmarkStart w:id="130" w:name="_Toc28511_WPSOffice_Level2"/>
      <w:bookmarkStart w:id="131" w:name="_Toc451702720"/>
      <w:r>
        <w:rPr>
          <w:rFonts w:hint="default"/>
          <w:lang w:eastAsia="zh-CN"/>
        </w:rPr>
        <w:t>知识</w:t>
      </w:r>
      <w:r>
        <w:rPr>
          <w:rFonts w:hint="eastAsia"/>
          <w:lang w:val="en-US" w:eastAsia="zh-CN"/>
        </w:rPr>
        <w:t>统计</w:t>
      </w:r>
      <w:bookmarkEnd w:id="128"/>
      <w:bookmarkEnd w:id="129"/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132" w:name="_Toc863445277"/>
      <w:r>
        <w:rPr>
          <w:rFonts w:hint="eastAsia"/>
          <w:lang w:val="en-US" w:eastAsia="zh-CN"/>
        </w:rPr>
        <w:t>知识统计</w:t>
      </w:r>
      <w:bookmarkEnd w:id="132"/>
    </w:p>
    <w:p>
      <w:pPr>
        <w:numPr>
          <w:ilvl w:val="0"/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可通过输入作者名称、选择知识分类进行筛选，显示对应条件下的知识总体数据。</w:t>
      </w:r>
    </w:p>
    <w:p>
      <w:pPr>
        <w:numPr>
          <w:ilvl w:val="0"/>
          <w:numId w:val="0"/>
        </w:numPr>
        <w:bidi w:val="0"/>
        <w:ind w:left="397" w:leftChars="0"/>
      </w:pPr>
      <w:r>
        <w:drawing>
          <wp:inline distT="0" distB="0" distL="114300" distR="114300">
            <wp:extent cx="5274310" cy="2319020"/>
            <wp:effectExtent l="0" t="0" r="8890" b="1778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eastAsia"/>
          <w:lang w:val="en-US" w:eastAsia="zh-CN"/>
        </w:rPr>
      </w:pPr>
      <w:bookmarkStart w:id="133" w:name="_Toc1377767760"/>
      <w:r>
        <w:rPr>
          <w:rFonts w:hint="eastAsia"/>
          <w:lang w:val="en-US" w:eastAsia="zh-CN"/>
        </w:rPr>
        <w:t>订单统计</w:t>
      </w:r>
      <w:bookmarkEnd w:id="133"/>
    </w:p>
    <w:p>
      <w:pPr>
        <w:numPr>
          <w:ilvl w:val="0"/>
          <w:numId w:val="0"/>
        </w:numPr>
        <w:bidi w:val="0"/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通过知识分类选择，时间单位选择、统计时长选择进行筛选，显示对应条件下的知识订单总量、总积分、商家获得积分、平台抽成积分等订单数据。</w:t>
      </w:r>
    </w:p>
    <w:p>
      <w:pPr>
        <w:numPr>
          <w:ilvl w:val="0"/>
          <w:numId w:val="0"/>
        </w:numPr>
        <w:bidi w:val="0"/>
        <w:ind w:left="397" w:leftChars="0"/>
      </w:pPr>
      <w:r>
        <w:drawing>
          <wp:inline distT="0" distB="0" distL="114300" distR="114300">
            <wp:extent cx="5269230" cy="2291715"/>
            <wp:effectExtent l="0" t="0" r="13970" b="1968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1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34" w:name="_Toc1475432808"/>
      <w:bookmarkStart w:id="135" w:name="_Toc22276_WPSOffice_Level2"/>
      <w:bookmarkStart w:id="136" w:name="_Toc1974060366"/>
      <w:bookmarkStart w:id="137" w:name="_Toc427098925"/>
      <w:r>
        <w:rPr>
          <w:rFonts w:hint="eastAsia"/>
          <w:lang w:val="en-US" w:eastAsia="zh-CN"/>
        </w:rPr>
        <w:t>知识列表</w:t>
      </w:r>
      <w:bookmarkEnd w:id="134"/>
      <w:bookmarkEnd w:id="135"/>
      <w:bookmarkEnd w:id="136"/>
      <w:bookmarkEnd w:id="137"/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138" w:name="_Toc24681_WPSOffice_Level3"/>
      <w:bookmarkStart w:id="139" w:name="_Toc1557708859"/>
      <w:r>
        <w:rPr>
          <w:rFonts w:hint="eastAsia"/>
          <w:lang w:val="en-US" w:eastAsia="zh-CN"/>
        </w:rPr>
        <w:t>知识列表</w:t>
      </w:r>
      <w:bookmarkEnd w:id="138"/>
      <w:bookmarkEnd w:id="139"/>
    </w:p>
    <w:p>
      <w:pPr>
        <w:tabs>
          <w:tab w:val="left" w:pos="2308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可查看系统中所有的知识以及该知识下所有的章节，可根据</w:t>
      </w:r>
      <w:r>
        <w:rPr>
          <w:rFonts w:hint="default"/>
          <w:lang w:eastAsia="zh-CN"/>
        </w:rPr>
        <w:t>标题</w:t>
      </w:r>
      <w:r>
        <w:rPr>
          <w:rFonts w:hint="eastAsia"/>
          <w:lang w:val="en-US" w:eastAsia="zh-CN"/>
        </w:rPr>
        <w:t>关键字、用户搜索知识，可</w:t>
      </w:r>
      <w:r>
        <w:rPr>
          <w:rFonts w:hint="default"/>
          <w:lang w:eastAsia="zh-CN"/>
        </w:rPr>
        <w:t>根据知识状态、知识分类筛选知识</w:t>
      </w:r>
      <w:r>
        <w:rPr>
          <w:rFonts w:hint="eastAsia"/>
          <w:lang w:val="en-US" w:eastAsia="zh-CN"/>
        </w:rPr>
        <w:t>；可</w:t>
      </w:r>
      <w:r>
        <w:rPr>
          <w:rFonts w:hint="default"/>
          <w:lang w:eastAsia="zh-CN"/>
        </w:rPr>
        <w:t>设置知识置顶；可修改知识状态，</w:t>
      </w:r>
      <w:r>
        <w:rPr>
          <w:rFonts w:hint="eastAsia"/>
          <w:lang w:val="en-US" w:eastAsia="zh-CN"/>
        </w:rPr>
        <w:t>可删除知识。</w:t>
      </w:r>
    </w:p>
    <w:p>
      <w:pPr>
        <w:tabs>
          <w:tab w:val="left" w:pos="2308"/>
        </w:tabs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设置置顶：</w:t>
      </w:r>
    </w:p>
    <w:p>
      <w:pPr>
        <w:numPr>
          <w:numId w:val="0"/>
        </w:numPr>
        <w:tabs>
          <w:tab w:val="left" w:pos="2308"/>
        </w:tabs>
        <w:ind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全局置顶：在前端知识全部列表</w:t>
      </w:r>
      <w:r>
        <w:rPr>
          <w:rFonts w:hint="default"/>
          <w:lang w:eastAsia="zh-CN"/>
        </w:rPr>
        <w:t>优先显示</w:t>
      </w:r>
    </w:p>
    <w:p>
      <w:pPr>
        <w:numPr>
          <w:ilvl w:val="-1"/>
          <w:numId w:val="0"/>
        </w:numPr>
        <w:tabs>
          <w:tab w:val="left" w:pos="2598"/>
        </w:tabs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分类置顶：</w:t>
      </w:r>
      <w:r>
        <w:rPr>
          <w:rFonts w:hint="default"/>
          <w:lang w:eastAsia="zh-CN"/>
        </w:rPr>
        <w:t>在</w:t>
      </w:r>
      <w:r>
        <w:rPr>
          <w:rFonts w:hint="eastAsia"/>
          <w:lang w:val="en-US" w:eastAsia="zh-CN"/>
        </w:rPr>
        <w:t>前端</w:t>
      </w:r>
      <w:r>
        <w:rPr>
          <w:rFonts w:hint="default"/>
          <w:lang w:eastAsia="zh-CN"/>
        </w:rPr>
        <w:t>知识分类</w:t>
      </w:r>
      <w:r>
        <w:rPr>
          <w:rFonts w:hint="eastAsia"/>
          <w:lang w:val="en-US" w:eastAsia="zh-CN"/>
        </w:rPr>
        <w:t>列表</w:t>
      </w:r>
      <w:r>
        <w:rPr>
          <w:rFonts w:hint="default"/>
          <w:lang w:eastAsia="zh-CN"/>
        </w:rPr>
        <w:t>优先显示</w:t>
      </w:r>
    </w:p>
    <w:p>
      <w:pPr>
        <w:numPr>
          <w:ilvl w:val="-1"/>
          <w:numId w:val="0"/>
        </w:numPr>
        <w:tabs>
          <w:tab w:val="left" w:pos="2598"/>
          <w:tab w:val="left" w:pos="6376"/>
        </w:tabs>
        <w:ind w:left="0" w:leftChars="0" w:firstLine="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作者置顶：在</w:t>
      </w:r>
      <w:r>
        <w:rPr>
          <w:rFonts w:hint="default"/>
          <w:lang w:eastAsia="zh-CN"/>
        </w:rPr>
        <w:t>作者</w:t>
      </w:r>
      <w:r>
        <w:rPr>
          <w:rFonts w:hint="eastAsia"/>
          <w:lang w:val="en-US" w:eastAsia="zh-CN"/>
        </w:rPr>
        <w:t>个人主页-知识栏</w:t>
      </w:r>
      <w:r>
        <w:rPr>
          <w:rFonts w:hint="default"/>
          <w:lang w:eastAsia="zh-CN"/>
        </w:rPr>
        <w:t>优先显示</w:t>
      </w:r>
    </w:p>
    <w:p>
      <w:pPr>
        <w:numPr>
          <w:ilvl w:val="-1"/>
          <w:numId w:val="0"/>
        </w:numPr>
        <w:tabs>
          <w:tab w:val="left" w:pos="2598"/>
          <w:tab w:val="left" w:pos="6376"/>
        </w:tabs>
        <w:ind w:left="0" w:leftChars="0" w:firstLine="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修改知识状态：</w:t>
      </w:r>
    </w:p>
    <w:p>
      <w:pPr>
        <w:numPr>
          <w:ilvl w:val="-1"/>
          <w:numId w:val="0"/>
        </w:numPr>
        <w:tabs>
          <w:tab w:val="left" w:pos="2598"/>
          <w:tab w:val="left" w:pos="6376"/>
        </w:tabs>
        <w:ind w:left="0" w:leftChars="0" w:firstLine="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①下架：将已发布的知识下架，下架后不在前端显示</w:t>
      </w:r>
    </w:p>
    <w:p>
      <w:pPr>
        <w:numPr>
          <w:ilvl w:val="-1"/>
          <w:numId w:val="0"/>
        </w:numPr>
        <w:tabs>
          <w:tab w:val="left" w:pos="2598"/>
          <w:tab w:val="left" w:pos="6376"/>
        </w:tabs>
        <w:ind w:left="0" w:leftChars="0" w:firstLine="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②上架：将已下架的知识上架，在前端显示</w:t>
      </w:r>
    </w:p>
    <w:p>
      <w:pPr>
        <w:numPr>
          <w:ilvl w:val="-1"/>
          <w:numId w:val="0"/>
        </w:numPr>
        <w:tabs>
          <w:tab w:val="left" w:pos="2598"/>
          <w:tab w:val="left" w:pos="6376"/>
        </w:tabs>
        <w:ind w:left="0" w:leftChars="0" w:firstLine="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③发布：将未发布的知识发布，在前端显示</w:t>
      </w:r>
    </w:p>
    <w:p>
      <w:pPr>
        <w:numPr>
          <w:ilvl w:val="-1"/>
          <w:numId w:val="0"/>
        </w:numPr>
        <w:tabs>
          <w:tab w:val="left" w:pos="2598"/>
          <w:tab w:val="left" w:pos="6376"/>
        </w:tabs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④删除：删除知识，不可恢复</w:t>
      </w: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102610"/>
            <wp:effectExtent l="0" t="0" r="11430" b="2159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140" w:name="_Toc29550_WPSOffice_Level3"/>
      <w:bookmarkStart w:id="141" w:name="_Toc439652636"/>
      <w:r>
        <w:rPr>
          <w:rFonts w:hint="eastAsia"/>
          <w:lang w:val="en-US" w:eastAsia="zh-CN"/>
        </w:rPr>
        <w:t>知识-章节</w:t>
      </w:r>
      <w:bookmarkEnd w:id="140"/>
      <w:bookmarkEnd w:id="141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知识列表点击某一个知识的查看章节进入章节列表页面，在章节列表页面可以查看每个章节发布状态、查看数、创建时间、标题、章节序号；点击查看进入章节内容详情页；点击返回知识列表可以成功返回到列表页面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247515" cy="1569085"/>
            <wp:effectExtent l="0" t="0" r="19685" b="571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94"/>
                    <a:srcRect b="18618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章节内容详情：点击确认返回到章节列表页面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97045" cy="2166620"/>
            <wp:effectExtent l="0" t="0" r="20955" b="1778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142" w:name="_Toc605532147"/>
      <w:bookmarkStart w:id="143" w:name="_Toc2972_WPSOffice_Level2"/>
      <w:bookmarkStart w:id="144" w:name="_Toc1898107572"/>
      <w:bookmarkStart w:id="145" w:name="_Toc1361284201"/>
      <w:r>
        <w:rPr>
          <w:rFonts w:hint="eastAsia"/>
          <w:lang w:val="en-US" w:eastAsia="zh-CN"/>
        </w:rPr>
        <w:t>知识订单</w:t>
      </w:r>
      <w:bookmarkEnd w:id="142"/>
      <w:bookmarkEnd w:id="143"/>
      <w:bookmarkEnd w:id="144"/>
      <w:bookmarkEnd w:id="145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可查看所有</w:t>
      </w:r>
      <w:r>
        <w:rPr>
          <w:rFonts w:hint="default"/>
          <w:lang w:eastAsia="zh-CN"/>
        </w:rPr>
        <w:t>知识</w:t>
      </w:r>
      <w:r>
        <w:rPr>
          <w:rFonts w:hint="eastAsia"/>
          <w:lang w:val="en-US" w:eastAsia="zh-CN"/>
        </w:rPr>
        <w:t>订单，</w:t>
      </w:r>
      <w:r>
        <w:rPr>
          <w:rFonts w:hint="default"/>
          <w:lang w:eastAsia="zh-CN"/>
        </w:rPr>
        <w:t>列表显示订单ID、知识标题、</w:t>
      </w:r>
      <w:r>
        <w:rPr>
          <w:rFonts w:hint="eastAsia"/>
          <w:lang w:val="en-US" w:eastAsia="zh-CN"/>
        </w:rPr>
        <w:t>买家、作者、支付</w:t>
      </w:r>
      <w:r>
        <w:rPr>
          <w:rFonts w:hint="default"/>
          <w:lang w:eastAsia="zh-CN"/>
        </w:rPr>
        <w:t>状态</w:t>
      </w:r>
      <w:r>
        <w:rPr>
          <w:rFonts w:hint="eastAsia"/>
          <w:lang w:val="en-US" w:eastAsia="zh-CN"/>
        </w:rPr>
        <w:t>、订单</w:t>
      </w:r>
      <w:r>
        <w:rPr>
          <w:rFonts w:hint="default"/>
          <w:lang w:eastAsia="zh-CN"/>
        </w:rPr>
        <w:t>总</w:t>
      </w:r>
      <w:r>
        <w:rPr>
          <w:rFonts w:hint="eastAsia"/>
          <w:lang w:val="en-US" w:eastAsia="zh-CN"/>
        </w:rPr>
        <w:t>积分、作者应得积分、平台</w:t>
      </w:r>
      <w:r>
        <w:rPr>
          <w:rFonts w:hint="default"/>
          <w:lang w:eastAsia="zh-CN"/>
        </w:rPr>
        <w:t>抽取</w:t>
      </w:r>
      <w:r>
        <w:rPr>
          <w:rFonts w:hint="eastAsia"/>
          <w:lang w:val="en-US" w:eastAsia="zh-CN"/>
        </w:rPr>
        <w:t>积分、</w:t>
      </w:r>
      <w:r>
        <w:rPr>
          <w:rFonts w:hint="default"/>
          <w:lang w:eastAsia="zh-CN"/>
        </w:rPr>
        <w:t>补差支付、</w:t>
      </w:r>
      <w:r>
        <w:rPr>
          <w:rFonts w:hint="eastAsia"/>
          <w:lang w:val="en-US" w:eastAsia="zh-CN"/>
        </w:rPr>
        <w:t>用户备注</w:t>
      </w:r>
      <w:r>
        <w:rPr>
          <w:rFonts w:hint="default"/>
          <w:lang w:eastAsia="zh-CN"/>
        </w:rPr>
        <w:t>、创建支付时间点</w:t>
      </w:r>
      <w:r>
        <w:rPr>
          <w:rFonts w:hint="eastAsia"/>
          <w:lang w:val="en-US" w:eastAsia="zh-CN"/>
        </w:rPr>
        <w:t>；可根据买家</w:t>
      </w:r>
      <w:r>
        <w:rPr>
          <w:rFonts w:hint="default"/>
          <w:lang w:eastAsia="zh-CN"/>
        </w:rPr>
        <w:t>、</w:t>
      </w:r>
      <w:r>
        <w:rPr>
          <w:rFonts w:hint="eastAsia"/>
          <w:lang w:val="en-US" w:eastAsia="zh-CN"/>
        </w:rPr>
        <w:t>作者、支付状态、时间等条件</w:t>
      </w:r>
      <w:r>
        <w:rPr>
          <w:rFonts w:hint="default"/>
          <w:lang w:eastAsia="zh-CN"/>
        </w:rPr>
        <w:t>筛选</w:t>
      </w:r>
      <w:r>
        <w:rPr>
          <w:rFonts w:hint="eastAsia"/>
          <w:lang w:val="en-US" w:eastAsia="zh-CN"/>
        </w:rPr>
        <w:t>订单。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支付状态：支付成功、支付失败、交易失败，已退款</w:t>
      </w:r>
    </w:p>
    <w:p>
      <w:pPr>
        <w:pStyle w:val="3"/>
        <w:numPr>
          <w:ilvl w:val="1"/>
          <w:numId w:val="0"/>
        </w:numPr>
        <w:bidi w:val="0"/>
      </w:pPr>
      <w:bookmarkStart w:id="146" w:name="_Toc624386419"/>
      <w:bookmarkStart w:id="147" w:name="_Toc10340534"/>
      <w:bookmarkStart w:id="148" w:name="_Toc1960274716"/>
      <w:r>
        <w:drawing>
          <wp:inline distT="0" distB="0" distL="114300" distR="114300">
            <wp:extent cx="4769485" cy="1927225"/>
            <wp:effectExtent l="0" t="0" r="5715" b="3175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rcRect b="23192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192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46"/>
      <w:bookmarkEnd w:id="147"/>
      <w:bookmarkEnd w:id="148"/>
    </w:p>
    <w:p>
      <w:pPr>
        <w:pStyle w:val="3"/>
        <w:numPr>
          <w:ilvl w:val="1"/>
          <w:numId w:val="0"/>
        </w:numPr>
        <w:bidi w:val="0"/>
        <w:rPr>
          <w:rFonts w:hint="eastAsia"/>
          <w:lang w:val="en-US" w:eastAsia="zh-CN"/>
        </w:rPr>
      </w:pPr>
      <w:r>
        <w:br w:type="page"/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49" w:name="_Toc24392_WPSOffice_Level2"/>
      <w:bookmarkStart w:id="150" w:name="_Toc412922895"/>
      <w:bookmarkStart w:id="151" w:name="_Toc1457444891"/>
      <w:bookmarkStart w:id="152" w:name="_Toc1790523185"/>
      <w:r>
        <w:rPr>
          <w:rFonts w:hint="eastAsia"/>
          <w:lang w:val="en-US" w:eastAsia="zh-CN"/>
        </w:rPr>
        <w:t>分类管理</w:t>
      </w:r>
      <w:bookmarkEnd w:id="149"/>
      <w:bookmarkEnd w:id="150"/>
      <w:bookmarkEnd w:id="151"/>
      <w:bookmarkEnd w:id="152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可以启用/停用、编辑、添加分类，后台添加的分类在前端创建知识、发现-知识使用</w:t>
      </w:r>
      <w:r>
        <w:rPr>
          <w:rFonts w:hint="default"/>
          <w:lang w:eastAsia="zh-CN"/>
        </w:rPr>
        <w:t>；分类下存在知识后无法被删除。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85970" cy="1516380"/>
            <wp:effectExtent l="0" t="0" r="11430" b="7620"/>
            <wp:docPr id="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5970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添加分类：</w:t>
      </w:r>
      <w:r>
        <w:rPr>
          <w:rFonts w:hint="default"/>
          <w:lang w:eastAsia="zh-CN"/>
        </w:rPr>
        <w:t>输入分类名称(必填)、分类图标、</w:t>
      </w:r>
      <w:r>
        <w:rPr>
          <w:rFonts w:hint="eastAsia"/>
          <w:lang w:val="en-US" w:eastAsia="zh-CN"/>
        </w:rPr>
        <w:t>排序值</w:t>
      </w:r>
      <w:r>
        <w:rPr>
          <w:rFonts w:hint="default"/>
          <w:lang w:eastAsia="zh-CN"/>
        </w:rPr>
        <w:t>(必填，默认0)添加</w:t>
      </w:r>
      <w:r>
        <w:rPr>
          <w:rFonts w:hint="eastAsia"/>
          <w:lang w:val="en-US" w:eastAsia="zh-CN"/>
        </w:rPr>
        <w:t>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788920" cy="1950720"/>
            <wp:effectExtent l="0" t="0" r="5080" b="508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95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53" w:name="_Toc1077805355"/>
      <w:bookmarkStart w:id="154" w:name="_Toc634824884"/>
      <w:r>
        <w:rPr>
          <w:rFonts w:hint="eastAsia"/>
          <w:lang w:val="en-US" w:eastAsia="zh-CN"/>
        </w:rPr>
        <w:t>知识</w:t>
      </w:r>
      <w:r>
        <w:rPr>
          <w:rFonts w:hint="default"/>
          <w:lang w:eastAsia="zh-CN"/>
        </w:rPr>
        <w:t>配</w:t>
      </w:r>
      <w:r>
        <w:rPr>
          <w:rFonts w:hint="eastAsia"/>
          <w:lang w:val="en-US" w:eastAsia="zh-CN"/>
        </w:rPr>
        <w:t>置</w:t>
      </w:r>
      <w:bookmarkEnd w:id="130"/>
      <w:bookmarkEnd w:id="131"/>
      <w:bookmarkEnd w:id="153"/>
      <w:bookmarkEnd w:id="154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知识相关配置：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作者定义：用户拥有发布</w:t>
      </w:r>
      <w:r>
        <w:rPr>
          <w:rFonts w:hint="default"/>
          <w:lang w:eastAsia="zh-CN"/>
        </w:rPr>
        <w:t>知识</w:t>
      </w:r>
      <w:r>
        <w:rPr>
          <w:rFonts w:hint="eastAsia"/>
          <w:lang w:val="en-US" w:eastAsia="zh-CN"/>
        </w:rPr>
        <w:t>的权限</w:t>
      </w:r>
      <w:r>
        <w:rPr>
          <w:rFonts w:hint="default"/>
          <w:lang w:eastAsia="zh-CN"/>
        </w:rPr>
        <w:t>：已认证用户 / 拥有特定权限的用户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817"/>
        </w:tabs>
        <w:ind w:left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认证类型：用户通过哪些认证后视可发布</w:t>
      </w:r>
      <w:r>
        <w:rPr>
          <w:rFonts w:hint="default"/>
          <w:lang w:eastAsia="zh-CN"/>
        </w:rPr>
        <w:t>知识</w:t>
      </w:r>
      <w:r>
        <w:rPr>
          <w:rFonts w:hint="eastAsia"/>
          <w:lang w:val="en-US" w:eastAsia="zh-CN"/>
        </w:rPr>
        <w:t>，不选择则表示不限类型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交易积分抽成：交易时，平台对积分部分的抽成百分比，范围0~100</w:t>
      </w:r>
    </w:p>
    <w:p>
      <w:pPr>
        <w:numPr>
          <w:ilvl w:val="0"/>
          <w:numId w:val="0"/>
        </w:numPr>
        <w:ind w:left="0" w:leftChars="0" w:firstLine="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24780" cy="2367280"/>
            <wp:effectExtent l="0" t="0" r="7620" b="20320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236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155" w:name="_Toc650039040"/>
      <w:bookmarkStart w:id="156" w:name="_Toc803067092"/>
      <w:bookmarkStart w:id="157" w:name="_Toc4390_WPSOffice_Level3"/>
      <w:r>
        <w:rPr>
          <w:rFonts w:hint="eastAsia"/>
          <w:lang w:val="en-US" w:eastAsia="zh-CN"/>
        </w:rPr>
        <w:t>资讯</w:t>
      </w:r>
      <w:bookmarkEnd w:id="155"/>
      <w:bookmarkEnd w:id="156"/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58" w:name="_Toc956832991"/>
      <w:bookmarkStart w:id="159" w:name="_Toc213893849"/>
      <w:r>
        <w:rPr>
          <w:rFonts w:hint="eastAsia"/>
          <w:lang w:val="en-US" w:eastAsia="zh-CN"/>
        </w:rPr>
        <w:t>资讯统计</w:t>
      </w:r>
      <w:bookmarkEnd w:id="158"/>
      <w:bookmarkEnd w:id="159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通过时间单位选择、作者名称搜索、分类选择、统计时长选择进行条件筛选，显示对应条件下的新增资讯和新增评论数量统计。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399280" cy="2176145"/>
            <wp:effectExtent l="0" t="0" r="20320" b="825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217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60" w:name="_Toc1134531001"/>
      <w:bookmarkStart w:id="161" w:name="_Toc26295065"/>
      <w:r>
        <w:rPr>
          <w:rFonts w:hint="eastAsia"/>
          <w:lang w:val="en-US" w:eastAsia="zh-CN"/>
        </w:rPr>
        <w:t>发布资讯</w:t>
      </w:r>
      <w:bookmarkEnd w:id="160"/>
      <w:bookmarkEnd w:id="161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输入资讯</w:t>
      </w:r>
      <w:r>
        <w:rPr>
          <w:rFonts w:hint="eastAsia"/>
          <w:lang w:val="en-US" w:eastAsia="zh-CN"/>
        </w:rPr>
        <w:t>标题、摘要、分类</w:t>
      </w:r>
      <w:r>
        <w:rPr>
          <w:rFonts w:hint="default"/>
          <w:lang w:eastAsia="zh-CN"/>
        </w:rPr>
        <w:t>选择，</w:t>
      </w:r>
      <w:r>
        <w:rPr>
          <w:rFonts w:hint="eastAsia"/>
          <w:lang w:val="en-US" w:eastAsia="zh-CN"/>
        </w:rPr>
        <w:t>全局置顶设置、分类置顶设置、推荐的设置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以及发布者的搜索</w:t>
      </w:r>
      <w:r>
        <w:rPr>
          <w:rFonts w:hint="default"/>
          <w:lang w:eastAsia="zh-CN"/>
        </w:rPr>
        <w:t>及</w:t>
      </w:r>
      <w:r>
        <w:rPr>
          <w:rFonts w:hint="eastAsia"/>
          <w:lang w:val="en-US" w:eastAsia="zh-CN"/>
        </w:rPr>
        <w:t>选择；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资讯正文内容内，提供链接、图片、视频内容形式的编辑，同时提供加粗、标题、引用等格式的设置；点击提交，即成功发布资讯。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3515" cy="3180715"/>
            <wp:effectExtent l="0" t="0" r="13335" b="635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62" w:name="_Toc555232094"/>
      <w:bookmarkStart w:id="163" w:name="_Toc1707009820"/>
      <w:r>
        <w:rPr>
          <w:rFonts w:hint="eastAsia"/>
          <w:lang w:val="en-US" w:eastAsia="zh-CN"/>
        </w:rPr>
        <w:t>资讯列表</w:t>
      </w:r>
      <w:bookmarkEnd w:id="162"/>
      <w:bookmarkEnd w:id="163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资讯ID、标题关键字、用户名的搜索以及分类的选择，点击搜索进行条件搜索显示对应条件下的资讯列表信息；提供推荐设置、全局置顶设置、分类置顶设置、查看数据、编辑资讯、删除或复原资讯、添加资讯的操作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475105"/>
            <wp:effectExtent l="0" t="0" r="15240" b="23495"/>
            <wp:docPr id="1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推荐设置：</w:t>
      </w:r>
      <w:r>
        <w:rPr>
          <w:rFonts w:hint="eastAsia"/>
          <w:lang w:val="en-US" w:eastAsia="zh-CN"/>
        </w:rPr>
        <w:t>点击推荐区域的未推荐或已推荐按钮，切换推荐状态；推荐时，将该资讯展示</w:t>
      </w:r>
      <w:r>
        <w:rPr>
          <w:rFonts w:hint="default"/>
          <w:lang w:eastAsia="zh-CN"/>
        </w:rPr>
        <w:t>于</w:t>
      </w:r>
      <w:r>
        <w:rPr>
          <w:rFonts w:hint="eastAsia"/>
          <w:lang w:val="en-US" w:eastAsia="zh-CN"/>
        </w:rPr>
        <w:t>前台的推荐分类中；</w:t>
      </w:r>
    </w:p>
    <w:p>
      <w:pPr>
        <w:numPr>
          <w:ilvl w:val="0"/>
          <w:numId w:val="0"/>
        </w:numPr>
        <w:bidi w:val="0"/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全局置顶设置：</w:t>
      </w:r>
      <w:r>
        <w:rPr>
          <w:rFonts w:hint="eastAsia"/>
          <w:lang w:val="en-US" w:eastAsia="zh-CN"/>
        </w:rPr>
        <w:t>点击全局置顶的未置顶或已置顶按钮，切换置顶状态；全局置顶时，将该资讯置顶于</w:t>
      </w:r>
      <w:r>
        <w:rPr>
          <w:rFonts w:hint="default"/>
          <w:lang w:eastAsia="zh-CN"/>
        </w:rPr>
        <w:t>推荐列表，如果该资讯没有被推荐，则不在推荐列表显示也不置顶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分类置顶设置：</w:t>
      </w:r>
      <w:r>
        <w:rPr>
          <w:rFonts w:hint="eastAsia"/>
          <w:lang w:val="en-US" w:eastAsia="zh-CN"/>
        </w:rPr>
        <w:t>点击分类置顶的未置顶或已置顶按钮，切换置顶状态；分类置顶时，将该资讯置顶于对应分类资讯</w:t>
      </w:r>
      <w:r>
        <w:rPr>
          <w:rFonts w:hint="default"/>
          <w:lang w:eastAsia="zh-CN"/>
        </w:rPr>
        <w:t>列表；</w:t>
      </w:r>
    </w:p>
    <w:p>
      <w:pPr>
        <w:numPr>
          <w:ilvl w:val="0"/>
          <w:numId w:val="0"/>
        </w:numPr>
        <w:bidi w:val="0"/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查看数据：</w:t>
      </w:r>
      <w:r>
        <w:rPr>
          <w:rFonts w:hint="eastAsia"/>
          <w:lang w:val="en-US" w:eastAsia="zh-CN"/>
        </w:rPr>
        <w:t>点击查看数据按钮，查看对应资讯的浏览数、点赞数、收藏数、点评数、分享数；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⑤</w:t>
      </w:r>
      <w:r>
        <w:rPr>
          <w:rFonts w:hint="eastAsia"/>
          <w:lang w:val="en-US" w:eastAsia="zh-CN"/>
        </w:rPr>
        <w:t>添加资讯：</w:t>
      </w:r>
      <w:r>
        <w:rPr>
          <w:rFonts w:hint="eastAsia"/>
          <w:lang w:val="en-US" w:eastAsia="zh-CN"/>
        </w:rPr>
        <w:t>点击添加资讯按钮，跳转发布资讯页面；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⑥</w:t>
      </w:r>
      <w:r>
        <w:rPr>
          <w:rFonts w:hint="eastAsia"/>
          <w:lang w:val="en-US" w:eastAsia="zh-CN"/>
        </w:rPr>
        <w:t>编辑资讯：</w:t>
      </w:r>
      <w:r>
        <w:rPr>
          <w:rFonts w:hint="eastAsia"/>
          <w:lang w:val="en-US" w:eastAsia="zh-CN"/>
        </w:rPr>
        <w:t>点击编辑资讯按钮，可进行资讯的标题、摘要、分类、全局置顶、分类置顶、推荐、发布者、内容的编辑与修改；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⑦</w:t>
      </w:r>
      <w:r>
        <w:rPr>
          <w:rFonts w:hint="eastAsia"/>
          <w:lang w:val="en-US" w:eastAsia="zh-CN"/>
        </w:rPr>
        <w:t>删除资讯：</w:t>
      </w:r>
      <w:r>
        <w:rPr>
          <w:rFonts w:hint="eastAsia"/>
          <w:lang w:val="en-US" w:eastAsia="zh-CN"/>
        </w:rPr>
        <w:t>点击删除资讯将对应资讯信息删除到回收区域，前台不再展示对应资讯信息；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⑧</w:t>
      </w:r>
      <w:r>
        <w:rPr>
          <w:rFonts w:hint="eastAsia"/>
          <w:lang w:val="en-US" w:eastAsia="zh-CN"/>
        </w:rPr>
        <w:t>恢复资讯：</w:t>
      </w:r>
      <w:r>
        <w:rPr>
          <w:rFonts w:hint="eastAsia"/>
          <w:lang w:val="en-US" w:eastAsia="zh-CN"/>
        </w:rPr>
        <w:t>针对已被删除的资讯，可进行恢复资讯操作，恢复后的资讯将再次展示于前台对应区域。</w:t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164" w:name="_Toc969357643"/>
      <w:bookmarkStart w:id="165" w:name="_Toc1480004467"/>
      <w:r>
        <w:rPr>
          <w:rFonts w:hint="eastAsia"/>
          <w:lang w:val="en-US" w:eastAsia="zh-CN"/>
        </w:rPr>
        <w:t>资讯分类</w:t>
      </w:r>
      <w:bookmarkEnd w:id="164"/>
      <w:bookmarkEnd w:id="165"/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展示资讯的分类列表信息，可进行资讯分类的添加、编辑、停用、启用操作；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1610" cy="1228725"/>
            <wp:effectExtent l="0" t="0" r="15240" b="9525"/>
            <wp:docPr id="1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br w:type="page"/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添加资讯分类：添加分类名称（必填）、分类图标【本系统暂时没有使用，用于拓展，便于二次开发】、排序值（必填），点击确定完成资讯分类的添加；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3701415" cy="2642870"/>
            <wp:effectExtent l="0" t="0" r="6985" b="24130"/>
            <wp:docPr id="17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2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编辑资讯分类：可进行资讯分类的名称、图标、排序值的编辑操作；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停用资讯分类：对于正在使用的资讯分类，点击停用可停止使用该资讯分类，创建资讯时将不在有对应分类选项；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启用资讯分类：对于已经停用的资讯分类，点击启用即可启用该资讯分类。</w:t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166" w:name="_Toc1182959759"/>
      <w:bookmarkStart w:id="167" w:name="_Toc131993668"/>
      <w:r>
        <w:rPr>
          <w:rFonts w:hint="eastAsia"/>
          <w:lang w:val="en-US" w:eastAsia="zh-CN"/>
        </w:rPr>
        <w:t>活动管理</w:t>
      </w:r>
      <w:bookmarkEnd w:id="166"/>
      <w:bookmarkEnd w:id="167"/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68" w:name="_Toc601065587"/>
      <w:bookmarkStart w:id="169" w:name="_Toc66970725"/>
      <w:r>
        <w:rPr>
          <w:rFonts w:hint="eastAsia"/>
          <w:lang w:val="en-US" w:eastAsia="zh-CN"/>
        </w:rPr>
        <w:t>活动统计</w:t>
      </w:r>
      <w:bookmarkEnd w:id="168"/>
      <w:bookmarkEnd w:id="169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可选择时间单位、搜索用户名、选择活动分类、统计时长进行筛选，显示对应条件下的新增活动和新增评论的统计数据。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422140" cy="2553970"/>
            <wp:effectExtent l="0" t="0" r="16510" b="17780"/>
            <wp:docPr id="17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70" w:name="_Toc346245221"/>
      <w:bookmarkStart w:id="171" w:name="_Toc295544047"/>
      <w:r>
        <w:rPr>
          <w:rFonts w:hint="eastAsia"/>
          <w:lang w:val="en-US" w:eastAsia="zh-CN"/>
        </w:rPr>
        <w:t>活动列表</w:t>
      </w:r>
      <w:bookmarkEnd w:id="170"/>
      <w:bookmarkEnd w:id="171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</w:t>
      </w:r>
      <w:r>
        <w:rPr>
          <w:rFonts w:hint="default"/>
          <w:lang w:eastAsia="zh-CN"/>
        </w:rPr>
        <w:t>活动名称</w:t>
      </w:r>
      <w:r>
        <w:rPr>
          <w:rFonts w:hint="eastAsia"/>
          <w:lang w:val="en-US" w:eastAsia="zh-CN"/>
        </w:rPr>
        <w:t>关键字、</w:t>
      </w:r>
      <w:r>
        <w:rPr>
          <w:rFonts w:hint="default"/>
          <w:lang w:eastAsia="zh-CN"/>
        </w:rPr>
        <w:t>活动发起人</w:t>
      </w:r>
      <w:r>
        <w:rPr>
          <w:rFonts w:hint="eastAsia"/>
          <w:lang w:val="en-US" w:eastAsia="zh-CN"/>
        </w:rPr>
        <w:t>名称进行搜索、选择分类以及选择上架状态进行筛选搜索，展示对应条件下的活动列表；可查看活动分类和发起人的活动列表，</w:t>
      </w:r>
      <w:r>
        <w:rPr>
          <w:rFonts w:hint="default"/>
          <w:lang w:eastAsia="zh-CN"/>
        </w:rPr>
        <w:t>上架/下架</w:t>
      </w:r>
      <w:r>
        <w:rPr>
          <w:rFonts w:hint="eastAsia"/>
          <w:lang w:val="en-US" w:eastAsia="zh-CN"/>
        </w:rPr>
        <w:t>活动</w:t>
      </w:r>
      <w:r>
        <w:rPr>
          <w:rFonts w:hint="default"/>
          <w:lang w:eastAsia="zh-CN"/>
        </w:rPr>
        <w:t>、删除活动</w:t>
      </w:r>
      <w:r>
        <w:rPr>
          <w:rFonts w:hint="eastAsia"/>
          <w:lang w:val="en-US" w:eastAsia="zh-CN"/>
        </w:rPr>
        <w:t>的操作；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活动分类：点击活动分类的分类按钮，显示对应活动分类下的活动列表；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发起人：点击具体发起人按钮，显示对应发起人发起的活动列表信息；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上架：针对已下架的活动，可进行上架操作，将已下架的活动进行上架操作，将该活动展示于前台展示；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下架：针对已上架的活动，可进行下架操作，将已上架的活动进行下架操作，此活动将不在展示于前台。</w:t>
      </w:r>
    </w:p>
    <w:p>
      <w:pPr>
        <w:numPr>
          <w:ilvl w:val="0"/>
          <w:numId w:val="0"/>
        </w:numPr>
        <w:bidi w:val="0"/>
        <w:rPr>
          <w:rFonts w:hint="eastAsia"/>
          <w:lang w:eastAsia="zh-CN"/>
        </w:rPr>
      </w:pPr>
      <w:r>
        <w:rPr>
          <w:rFonts w:hint="default"/>
          <w:lang w:eastAsia="zh-CN"/>
        </w:rPr>
        <w:t>删除：针对没有人报名的活动，可进行删除操作，删除后不可恢复。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690" cy="1682750"/>
            <wp:effectExtent l="0" t="0" r="10160" b="12700"/>
            <wp:docPr id="17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172" w:name="_Toc1810229624"/>
      <w:bookmarkStart w:id="173" w:name="_Toc79122418"/>
      <w:r>
        <w:rPr>
          <w:rFonts w:hint="eastAsia"/>
          <w:lang w:val="en-US" w:eastAsia="zh-CN"/>
        </w:rPr>
        <w:t>活动分类</w:t>
      </w:r>
      <w:bookmarkEnd w:id="172"/>
      <w:bookmarkEnd w:id="173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展示活动分类列表，可进行活动分类的添加、编辑、停用、启用、删除等操作；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编辑活动分类：可对对应活动分类的名称、图标、排序值进行编辑操作；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停用：针对正在启用的活动分类，可进行停用操作，停用后活动创建将</w:t>
      </w:r>
      <w:r>
        <w:rPr>
          <w:rFonts w:hint="default"/>
          <w:lang w:eastAsia="zh-CN"/>
        </w:rPr>
        <w:t>不再</w:t>
      </w:r>
      <w:r>
        <w:rPr>
          <w:rFonts w:hint="eastAsia"/>
          <w:lang w:val="en-US" w:eastAsia="zh-CN"/>
        </w:rPr>
        <w:t>有该活动分类选项</w:t>
      </w:r>
      <w:r>
        <w:rPr>
          <w:rFonts w:hint="default"/>
          <w:lang w:eastAsia="zh-CN"/>
        </w:rPr>
        <w:t>，活动列表也不显示该分类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启用：针对已经停用的活动分类，可进行启用操作，启用后活动创建时可将该分类进行选择</w:t>
      </w:r>
      <w:r>
        <w:rPr>
          <w:rFonts w:hint="default"/>
          <w:lang w:eastAsia="zh-CN"/>
        </w:rPr>
        <w:t>，活动列表显示分类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删除：将对应活动分类进行删除操作</w:t>
      </w:r>
      <w:r>
        <w:rPr>
          <w:rFonts w:hint="default"/>
          <w:lang w:eastAsia="zh-CN"/>
        </w:rPr>
        <w:t>，分类下已有活动时无法被删除。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639945" cy="2159635"/>
            <wp:effectExtent l="0" t="0" r="8255" b="24765"/>
            <wp:docPr id="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2159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</w:pPr>
      <w:r>
        <w:rPr>
          <w:rFonts w:hint="eastAsia"/>
          <w:lang w:val="en-US" w:eastAsia="zh-CN"/>
        </w:rPr>
        <w:t>添加活动分类：输入分类名称（必填）、分类图标【本系统暂时没有使用，用于拓展，便于二次开发】、排序值（</w:t>
      </w:r>
      <w:r>
        <w:rPr>
          <w:rFonts w:hint="default"/>
          <w:lang w:eastAsia="zh-CN"/>
        </w:rPr>
        <w:t>必填，默认0</w:t>
      </w:r>
      <w:r>
        <w:rPr>
          <w:rFonts w:hint="eastAsia"/>
          <w:lang w:val="en-US" w:eastAsia="zh-CN"/>
        </w:rPr>
        <w:t>），点击确定进行活动分类的添加；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3068955" cy="2204085"/>
            <wp:effectExtent l="0" t="0" r="4445" b="5715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174" w:name="_Toc1128463519"/>
      <w:bookmarkStart w:id="175" w:name="_Toc518101833"/>
      <w:r>
        <w:rPr>
          <w:rFonts w:hint="eastAsia"/>
          <w:lang w:val="en-US" w:eastAsia="zh-CN"/>
        </w:rPr>
        <w:t>问答</w:t>
      </w:r>
      <w:bookmarkEnd w:id="174"/>
      <w:bookmarkEnd w:id="175"/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76" w:name="_Toc1658277176"/>
      <w:bookmarkStart w:id="177" w:name="_Toc1838802293"/>
      <w:r>
        <w:rPr>
          <w:rFonts w:hint="eastAsia"/>
          <w:lang w:val="en-US" w:eastAsia="zh-CN"/>
        </w:rPr>
        <w:t>问答统计</w:t>
      </w:r>
      <w:bookmarkEnd w:id="176"/>
      <w:bookmarkEnd w:id="177"/>
    </w:p>
    <w:p>
      <w:pPr>
        <w:numPr>
          <w:ilvl w:val="0"/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可通过时间单位选择、提问者的搜索、回答者的搜索、分类的选择、统计时长的选择进行条件筛选，显示对应条件下的新增问题、新增回答的数据统计。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25925" cy="1954530"/>
            <wp:effectExtent l="0" t="0" r="15875" b="1270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25925" cy="195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78" w:name="_Toc621726266"/>
      <w:bookmarkStart w:id="179" w:name="_Toc312974474"/>
      <w:r>
        <w:rPr>
          <w:rFonts w:hint="eastAsia"/>
          <w:lang w:val="en-US" w:eastAsia="zh-CN"/>
        </w:rPr>
        <w:t>问题列表</w:t>
      </w:r>
      <w:bookmarkEnd w:id="178"/>
      <w:bookmarkEnd w:id="179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可通过搜索问题ID、标题关键字、用户名、分类选择进行条件筛选，显示对应条件下的问题列表；可进行推荐、全局置顶、分类置顶、数据查看、删除与还原等操作；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521835" cy="1540510"/>
            <wp:effectExtent l="0" t="0" r="24765" b="8890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154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eastAsia="zh-CN"/>
        </w:rPr>
      </w:pPr>
      <w:r>
        <w:rPr>
          <w:rFonts w:hint="default"/>
          <w:lang w:eastAsia="zh-CN"/>
        </w:rPr>
        <w:t>【以下推荐、全局置顶、分类置顶</w:t>
      </w:r>
      <w:r>
        <w:rPr>
          <w:rFonts w:hint="eastAsia"/>
          <w:lang w:val="en-US" w:eastAsia="zh-CN"/>
        </w:rPr>
        <w:t>本系统暂时没有使用，用于拓展，便于二次开发</w:t>
      </w:r>
      <w:r>
        <w:rPr>
          <w:rFonts w:hint="default"/>
          <w:lang w:eastAsia="zh-CN"/>
        </w:rPr>
        <w:t>】</w:t>
      </w:r>
    </w:p>
    <w:p>
      <w:pPr>
        <w:numPr>
          <w:ilvl w:val="-1"/>
          <w:numId w:val="0"/>
        </w:numPr>
        <w:bidi w:val="0"/>
        <w:ind w:left="0" w:firstLine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推荐设置：</w:t>
      </w:r>
      <w:r>
        <w:rPr>
          <w:rFonts w:hint="eastAsia"/>
          <w:lang w:val="en-US" w:eastAsia="zh-CN"/>
        </w:rPr>
        <w:t>点击推荐区域的未推荐或已推荐按钮，切换推荐状态；推荐时，将该</w:t>
      </w:r>
      <w:r>
        <w:rPr>
          <w:rFonts w:hint="default"/>
          <w:lang w:eastAsia="zh-CN"/>
        </w:rPr>
        <w:t>问答</w:t>
      </w:r>
      <w:r>
        <w:rPr>
          <w:rFonts w:hint="eastAsia"/>
          <w:lang w:val="en-US" w:eastAsia="zh-CN"/>
        </w:rPr>
        <w:t>展示</w:t>
      </w:r>
      <w:r>
        <w:rPr>
          <w:rFonts w:hint="default"/>
          <w:lang w:eastAsia="zh-CN"/>
        </w:rPr>
        <w:t>于</w:t>
      </w:r>
      <w:r>
        <w:rPr>
          <w:rFonts w:hint="eastAsia"/>
          <w:lang w:val="en-US" w:eastAsia="zh-CN"/>
        </w:rPr>
        <w:t>前台的推荐</w:t>
      </w:r>
      <w:r>
        <w:rPr>
          <w:rFonts w:hint="default"/>
          <w:lang w:eastAsia="zh-CN"/>
        </w:rPr>
        <w:t>列表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全局置顶设置：：点击全局置顶的未置顶或已置顶按钮，切换置顶状态；全局置顶时，将该</w:t>
      </w:r>
      <w:r>
        <w:rPr>
          <w:rFonts w:hint="default"/>
          <w:lang w:eastAsia="zh-CN"/>
        </w:rPr>
        <w:t>问题</w:t>
      </w:r>
      <w:r>
        <w:rPr>
          <w:rFonts w:hint="eastAsia"/>
          <w:lang w:val="en-US" w:eastAsia="zh-CN"/>
        </w:rPr>
        <w:t>置顶于</w:t>
      </w:r>
      <w:r>
        <w:rPr>
          <w:rFonts w:hint="default"/>
          <w:lang w:eastAsia="zh-CN"/>
        </w:rPr>
        <w:t>推荐列表，如果该</w:t>
      </w:r>
      <w:r>
        <w:rPr>
          <w:rFonts w:hint="default"/>
          <w:lang w:eastAsia="zh-CN"/>
        </w:rPr>
        <w:t>问题</w:t>
      </w:r>
      <w:r>
        <w:rPr>
          <w:rFonts w:hint="default"/>
          <w:lang w:eastAsia="zh-CN"/>
        </w:rPr>
        <w:t>没有被推荐，则不在推荐列表显示也不置顶</w:t>
      </w:r>
      <w:r>
        <w:rPr>
          <w:rFonts w:hint="eastAsia"/>
          <w:lang w:val="en-US" w:eastAsia="zh-CN"/>
        </w:rPr>
        <w:t>；</w:t>
      </w:r>
    </w:p>
    <w:p>
      <w:pPr>
        <w:numPr>
          <w:ilvl w:val="-1"/>
          <w:numId w:val="0"/>
        </w:numPr>
        <w:bidi w:val="0"/>
        <w:ind w:left="0" w:firstLine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分类置顶设置：</w:t>
      </w:r>
      <w:r>
        <w:rPr>
          <w:rFonts w:hint="eastAsia"/>
          <w:lang w:val="en-US" w:eastAsia="zh-CN"/>
        </w:rPr>
        <w:t>点击分类置顶的未置顶或已置顶按钮，切换置顶状态；分类置顶时，将该</w:t>
      </w:r>
      <w:r>
        <w:rPr>
          <w:rFonts w:hint="default"/>
          <w:lang w:eastAsia="zh-CN"/>
        </w:rPr>
        <w:t>问题</w:t>
      </w:r>
      <w:r>
        <w:rPr>
          <w:rFonts w:hint="eastAsia"/>
          <w:lang w:val="en-US" w:eastAsia="zh-CN"/>
        </w:rPr>
        <w:t>置顶于对应分类</w:t>
      </w:r>
      <w:r>
        <w:rPr>
          <w:rFonts w:hint="default"/>
          <w:lang w:eastAsia="zh-CN"/>
        </w:rPr>
        <w:t>问题</w:t>
      </w:r>
      <w:r>
        <w:rPr>
          <w:rFonts w:hint="eastAsia"/>
          <w:lang w:val="en-US" w:eastAsia="zh-CN"/>
        </w:rPr>
        <w:t>展示页面</w:t>
      </w:r>
      <w:r>
        <w:rPr>
          <w:rFonts w:hint="default"/>
          <w:lang w:eastAsia="zh-CN"/>
        </w:rPr>
        <w:t>；</w:t>
      </w:r>
    </w:p>
    <w:p>
      <w:pPr>
        <w:numPr>
          <w:ilvl w:val="-1"/>
          <w:numId w:val="0"/>
        </w:numPr>
        <w:bidi w:val="0"/>
        <w:ind w:left="0" w:firstLine="0"/>
        <w:rPr>
          <w:rFonts w:hint="default"/>
          <w:lang w:eastAsia="zh-CN"/>
        </w:rPr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查看数据：</w:t>
      </w:r>
      <w:r>
        <w:rPr>
          <w:rFonts w:hint="eastAsia"/>
          <w:lang w:val="en-US" w:eastAsia="zh-CN"/>
        </w:rPr>
        <w:t>点击查看数据按钮，查看对应</w:t>
      </w:r>
      <w:r>
        <w:rPr>
          <w:rFonts w:hint="default"/>
          <w:lang w:eastAsia="zh-CN"/>
        </w:rPr>
        <w:t>问题</w:t>
      </w:r>
      <w:r>
        <w:rPr>
          <w:rFonts w:hint="eastAsia"/>
          <w:lang w:val="en-US" w:eastAsia="zh-CN"/>
        </w:rPr>
        <w:t>的浏览数、点赞数、收藏数、</w:t>
      </w:r>
      <w:r>
        <w:rPr>
          <w:rFonts w:hint="default"/>
          <w:lang w:eastAsia="zh-CN"/>
        </w:rPr>
        <w:t>回答</w:t>
      </w:r>
      <w:r>
        <w:rPr>
          <w:rFonts w:hint="eastAsia"/>
          <w:lang w:val="en-US" w:eastAsia="zh-CN"/>
        </w:rPr>
        <w:t>数；</w:t>
      </w:r>
    </w:p>
    <w:p>
      <w:pPr>
        <w:numPr>
          <w:ilvl w:val="-1"/>
          <w:numId w:val="0"/>
        </w:numPr>
        <w:bidi w:val="0"/>
        <w:ind w:left="0" w:firstLine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⑤</w:t>
      </w:r>
      <w:r>
        <w:rPr>
          <w:rFonts w:hint="eastAsia"/>
          <w:lang w:val="en-US" w:eastAsia="zh-CN"/>
        </w:rPr>
        <w:t>删除问题：</w:t>
      </w:r>
      <w:r>
        <w:rPr>
          <w:rFonts w:hint="eastAsia"/>
          <w:lang w:val="en-US" w:eastAsia="zh-CN"/>
        </w:rPr>
        <w:t>点击删除问题将对应</w:t>
      </w:r>
      <w:r>
        <w:rPr>
          <w:rFonts w:hint="default"/>
          <w:lang w:eastAsia="zh-CN"/>
        </w:rPr>
        <w:t>问题</w:t>
      </w:r>
      <w:r>
        <w:rPr>
          <w:rFonts w:hint="eastAsia"/>
          <w:lang w:val="en-US" w:eastAsia="zh-CN"/>
        </w:rPr>
        <w:t>删除到回收区域，前台不再展示对应问题信息；</w:t>
      </w:r>
    </w:p>
    <w:p>
      <w:pPr>
        <w:numPr>
          <w:ilvl w:val="-1"/>
          <w:numId w:val="0"/>
        </w:numPr>
        <w:bidi w:val="0"/>
        <w:ind w:left="0" w:firstLine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⑥</w:t>
      </w:r>
      <w:r>
        <w:rPr>
          <w:rFonts w:hint="eastAsia"/>
          <w:lang w:val="en-US" w:eastAsia="zh-CN"/>
        </w:rPr>
        <w:t>恢复问题：</w:t>
      </w:r>
      <w:r>
        <w:rPr>
          <w:rFonts w:hint="eastAsia"/>
          <w:lang w:val="en-US" w:eastAsia="zh-CN"/>
        </w:rPr>
        <w:t>针对已被删除的问题，可进行恢复问题操作，恢复后的问题将再次展示于前台对应区域。</w:t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80" w:name="_Toc1845410007"/>
      <w:bookmarkStart w:id="181" w:name="_Toc974533015"/>
      <w:r>
        <w:rPr>
          <w:rFonts w:hint="eastAsia"/>
          <w:lang w:val="en-US" w:eastAsia="zh-CN"/>
        </w:rPr>
        <w:t>问题分类</w:t>
      </w:r>
      <w:bookmarkEnd w:id="180"/>
      <w:bookmarkEnd w:id="181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列表展示问题分类信息，可进行问题分类的添加，编辑、启用、停用等操作；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【本系统暂时未使用此功能，预留拓展二次开发使用】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867910" cy="1016635"/>
            <wp:effectExtent l="0" t="0" r="8890" b="24765"/>
            <wp:docPr id="18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添加问题分类：输入分类名称、分类图标、排序值进行添加问题分类操作；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编辑问题分类：可对问题分类的名称、图标、排序值的信息的编辑操作；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停用问题分类：针对正在使用的问题分类进行停用操作，创建问题时将不再有此分类选择；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启用问题分类：针对已停用的问题分类可进行启用操作，创建问题时将有此分类选择。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3061970" cy="1852930"/>
            <wp:effectExtent l="0" t="0" r="11430" b="1270"/>
            <wp:docPr id="18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182" w:name="_Toc1847157675"/>
      <w:bookmarkStart w:id="183" w:name="_Toc118607436"/>
      <w:r>
        <w:rPr>
          <w:rFonts w:hint="eastAsia"/>
          <w:lang w:val="en-US" w:eastAsia="zh-CN"/>
        </w:rPr>
        <w:t>回答列表</w:t>
      </w:r>
      <w:bookmarkEnd w:id="182"/>
      <w:bookmarkEnd w:id="183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可通过搜索问题的ID</w:t>
      </w:r>
      <w:r>
        <w:rPr>
          <w:rFonts w:hint="default"/>
          <w:lang w:eastAsia="zh-CN"/>
        </w:rPr>
        <w:t>、回答者</w:t>
      </w:r>
      <w:r>
        <w:rPr>
          <w:rFonts w:hint="eastAsia"/>
          <w:lang w:val="en-US" w:eastAsia="zh-CN"/>
        </w:rPr>
        <w:t>进行条件筛选，展示对应条件下的回答列表信息；可查看作者和问题的回答列表信息；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作者名：点击对应作者名称，可查看对应作者的所有回答列表；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问题：点击对应问题的名称，可查看对应问题下的所有回答列表。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1135" cy="1529080"/>
            <wp:effectExtent l="0" t="0" r="12065" b="20320"/>
            <wp:docPr id="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184" w:name="_Toc1155442693"/>
      <w:bookmarkStart w:id="185" w:name="_Toc570352436"/>
      <w:r>
        <w:rPr>
          <w:rFonts w:hint="default"/>
          <w:lang w:val="en-US" w:eastAsia="zh-CN"/>
        </w:rPr>
        <w:t>动态管理</w:t>
      </w:r>
      <w:bookmarkEnd w:id="157"/>
      <w:bookmarkEnd w:id="184"/>
      <w:bookmarkEnd w:id="185"/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86" w:name="_Toc1978205077"/>
      <w:bookmarkStart w:id="187" w:name="_Toc1693875291"/>
      <w:r>
        <w:rPr>
          <w:rFonts w:hint="eastAsia"/>
          <w:lang w:val="en-US" w:eastAsia="zh-CN"/>
        </w:rPr>
        <w:t>动态统计</w:t>
      </w:r>
      <w:bookmarkEnd w:id="186"/>
      <w:bookmarkEnd w:id="187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可根据时间段筛选</w:t>
      </w:r>
      <w:r>
        <w:rPr>
          <w:rFonts w:hint="default"/>
          <w:lang w:eastAsia="zh-CN"/>
        </w:rPr>
        <w:t>全站</w:t>
      </w:r>
      <w:r>
        <w:rPr>
          <w:rFonts w:hint="eastAsia"/>
          <w:lang w:val="en-US" w:eastAsia="zh-CN"/>
        </w:rPr>
        <w:t>动态数量和</w:t>
      </w:r>
      <w:r>
        <w:rPr>
          <w:rFonts w:hint="default"/>
          <w:lang w:eastAsia="zh-CN"/>
        </w:rPr>
        <w:t>动态</w:t>
      </w:r>
      <w:r>
        <w:rPr>
          <w:rFonts w:hint="eastAsia"/>
          <w:lang w:val="en-US" w:eastAsia="zh-CN"/>
        </w:rPr>
        <w:t>评论数量。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46225"/>
            <wp:effectExtent l="0" t="0" r="10160" b="15875"/>
            <wp:docPr id="18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6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highlight w:val="none"/>
          <w:lang w:val="en-US" w:eastAsia="zh-CN"/>
        </w:rPr>
      </w:pPr>
      <w:bookmarkStart w:id="188" w:name="_Toc350906285"/>
      <w:bookmarkStart w:id="189" w:name="_Toc1918791205"/>
      <w:r>
        <w:rPr>
          <w:rFonts w:hint="eastAsia"/>
          <w:highlight w:val="none"/>
          <w:lang w:val="en-US" w:eastAsia="zh-CN"/>
        </w:rPr>
        <w:t>设置</w:t>
      </w:r>
      <w:bookmarkEnd w:id="188"/>
      <w:bookmarkEnd w:id="189"/>
    </w:p>
    <w:p>
      <w:pPr>
        <w:numPr>
          <w:ilvl w:val="0"/>
          <w:numId w:val="0"/>
        </w:numPr>
        <w:ind w:left="0" w:leftChars="0"/>
        <w:rPr>
          <w:rFonts w:hint="default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可配置圈子</w:t>
      </w:r>
      <w:r>
        <w:rPr>
          <w:rFonts w:hint="default"/>
          <w:b/>
          <w:bCs/>
          <w:lang w:eastAsia="zh-CN"/>
        </w:rPr>
        <w:t>设置：</w:t>
      </w:r>
    </w:p>
    <w:p>
      <w:pPr>
        <w:numPr>
          <w:ilvl w:val="0"/>
          <w:numId w:val="0"/>
        </w:numPr>
        <w:ind w:left="0" w:leftChars="0" w:firstLine="0" w:firstLineChars="0"/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审核开关</w:t>
      </w:r>
      <w:r>
        <w:t>：开启时，所有创建的圈子都需要后台审核；关闭时，用户创建的圈子默认为通过状态。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建圈设置</w:t>
      </w:r>
      <w:r>
        <w:rPr>
          <w:rFonts w:hint="default"/>
          <w:lang w:eastAsia="zh-CN"/>
        </w:rPr>
        <w:t>：选择可以创建圈子的用户组。全部 - 所有人都可以创建圈子</w:t>
      </w:r>
      <w:r>
        <w:rPr>
          <w:rFonts w:hint="default"/>
          <w:lang w:eastAsia="zh-CN"/>
        </w:rPr>
        <w:t>；</w:t>
      </w:r>
      <w:r>
        <w:rPr>
          <w:rFonts w:hint="default"/>
          <w:lang w:eastAsia="zh-CN"/>
        </w:rPr>
        <w:t>仅认证用户 - 只有通过认证的用户才能创建圈子</w:t>
      </w:r>
      <w:r>
        <w:rPr>
          <w:rFonts w:hint="default"/>
          <w:lang w:eastAsia="zh-CN"/>
        </w:rPr>
        <w:t>；</w:t>
      </w:r>
      <w:r>
        <w:rPr>
          <w:rFonts w:hint="default"/>
          <w:lang w:eastAsia="zh-CN"/>
        </w:rPr>
        <w:t>特定权限用户 - 仅拥有创建圈子权限的用户才能创建圈子。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加圈设置</w:t>
      </w:r>
      <w:r>
        <w:rPr>
          <w:rFonts w:hint="default"/>
          <w:lang w:eastAsia="zh-CN"/>
        </w:rPr>
        <w:t>：加入圈子时的审核设置。由圈主设置 - 由圈子创建者设置加入权限</w:t>
      </w:r>
      <w:r>
        <w:rPr>
          <w:rFonts w:hint="default"/>
          <w:lang w:eastAsia="zh-CN"/>
        </w:rPr>
        <w:t>；</w:t>
      </w:r>
      <w:r>
        <w:rPr>
          <w:rFonts w:hint="default"/>
          <w:lang w:eastAsia="zh-CN"/>
        </w:rPr>
        <w:t>直接加入 - 直接加入圈子，无需审核</w:t>
      </w:r>
      <w:r>
        <w:rPr>
          <w:rFonts w:hint="default"/>
          <w:lang w:eastAsia="zh-CN"/>
        </w:rPr>
        <w:t>；</w:t>
      </w:r>
      <w:r>
        <w:rPr>
          <w:rFonts w:hint="default"/>
          <w:lang w:eastAsia="zh-CN"/>
        </w:rPr>
        <w:t>圈主审核后加入 - 由圈主审核加入圈子的申请。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发言权限</w:t>
      </w:r>
      <w:r>
        <w:rPr>
          <w:rFonts w:hint="default"/>
          <w:lang w:eastAsia="zh-CN"/>
        </w:rPr>
        <w:t>：设置在圈内发帖的权限。由圈主设置 - 由圈子创建者设置发帖权限、仅圈主 - 只有圈子创建者能在自己创建的圈子里发言、仅圈子成员 - 只有加入圈子后才能发言、所有用户 - 任何用户都可以在圈子里发言、指定用户 - 由圈主指定用户发言。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eastAsia"/>
          <w:b/>
          <w:bCs/>
          <w:lang w:val="en-US" w:eastAsia="zh-CN"/>
        </w:rPr>
        <w:t>可设置话题：</w:t>
      </w:r>
      <w:r>
        <w:rPr>
          <w:rFonts w:hint="default"/>
          <w:lang w:eastAsia="zh-CN"/>
        </w:rPr>
        <w:t>选择可以</w:t>
      </w:r>
      <w:r>
        <w:rPr>
          <w:rFonts w:hint="eastAsia"/>
          <w:lang w:val="en-US" w:eastAsia="zh-CN"/>
        </w:rPr>
        <w:t>创建话题用户</w:t>
      </w:r>
      <w:r>
        <w:rPr>
          <w:rFonts w:hint="default"/>
          <w:lang w:eastAsia="zh-CN"/>
        </w:rPr>
        <w:t>组。全部 - 所有人都可以创建话题</w:t>
      </w:r>
      <w:r>
        <w:rPr>
          <w:rFonts w:hint="default"/>
          <w:lang w:eastAsia="zh-CN"/>
        </w:rPr>
        <w:t>；</w:t>
      </w:r>
      <w:r>
        <w:rPr>
          <w:rFonts w:hint="default"/>
          <w:lang w:eastAsia="zh-CN"/>
        </w:rPr>
        <w:t>仅认证用户 - 只有通过认证的用户才能创建话题</w:t>
      </w:r>
      <w:r>
        <w:rPr>
          <w:rFonts w:hint="default"/>
          <w:lang w:eastAsia="zh-CN"/>
        </w:rPr>
        <w:t>；</w:t>
      </w:r>
      <w:r>
        <w:rPr>
          <w:rFonts w:hint="default"/>
          <w:lang w:eastAsia="zh-CN"/>
        </w:rPr>
        <w:t>特定权限用户 - 仅拥有创建话题权限的用户才能创建话题。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4834255" cy="3953510"/>
            <wp:effectExtent l="0" t="0" r="17145" b="8890"/>
            <wp:docPr id="80" name="图片 80" descr="Xnip2020-09-29_10-04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Xnip2020-09-29_10-04-06"/>
                    <pic:cNvPicPr>
                      <a:picLocks noChangeAspect="1"/>
                    </pic:cNvPicPr>
                  </pic:nvPicPr>
                  <pic:blipFill>
                    <a:blip r:embed="rId115"/>
                    <a:srcRect t="5161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90" w:name="_Toc691837333"/>
      <w:bookmarkStart w:id="191" w:name="_Toc361855436"/>
      <w:r>
        <w:rPr>
          <w:rFonts w:hint="eastAsia"/>
          <w:lang w:val="en-US" w:eastAsia="zh-CN"/>
        </w:rPr>
        <w:t>动态管理</w:t>
      </w:r>
      <w:bookmarkEnd w:id="190"/>
      <w:bookmarkEnd w:id="191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可根据动态ID、动态内容、发布者、付费状态【此项为拓展功能，本系统未使用】、数据状态（正常、回收站）筛选数据；可</w:t>
      </w:r>
      <w:r>
        <w:rPr>
          <w:rFonts w:hint="default"/>
          <w:lang w:eastAsia="zh-CN"/>
        </w:rPr>
        <w:t>评论、</w:t>
      </w:r>
      <w:r>
        <w:rPr>
          <w:rFonts w:hint="eastAsia"/>
          <w:lang w:val="en-US" w:eastAsia="zh-CN"/>
        </w:rPr>
        <w:t>删除</w:t>
      </w:r>
      <w:r>
        <w:rPr>
          <w:rFonts w:hint="default"/>
          <w:lang w:eastAsia="zh-CN"/>
        </w:rPr>
        <w:t>（在前端不显示，进入后台回收站）</w:t>
      </w:r>
      <w:r>
        <w:rPr>
          <w:rFonts w:hint="eastAsia"/>
          <w:lang w:val="en-US" w:eastAsia="zh-CN"/>
        </w:rPr>
        <w:t>动态，可查看评论数量、点赞人数、查看动态。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88865" cy="2286000"/>
            <wp:effectExtent l="0" t="0" r="13335" b="0"/>
            <wp:docPr id="8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8886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评论动态：输入回复者(不选择则使用随机马甲)，评论内容发布动态评论；可查看全部评论，点击跳转到评论管理并筛选该动态评论。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81705" cy="2523490"/>
            <wp:effectExtent l="0" t="0" r="23495" b="16510"/>
            <wp:docPr id="8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0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92" w:name="_Toc1233590873"/>
      <w:bookmarkStart w:id="193" w:name="_Toc30624548"/>
      <w:r>
        <w:rPr>
          <w:rFonts w:hint="eastAsia"/>
          <w:lang w:val="en-US" w:eastAsia="zh-CN"/>
        </w:rPr>
        <w:t>发布动态</w:t>
      </w:r>
      <w:bookmarkEnd w:id="192"/>
      <w:bookmarkEnd w:id="193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输入动态内容、选择动态类型、选择发布用户、选择关联话题，点击发布进行动态的发布操作。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如果不输入用户，则会随机一个马甲号作为发布者</w:t>
      </w:r>
      <w:r>
        <w:rPr>
          <w:rFonts w:hint="default"/>
          <w:lang w:eastAsia="zh-CN"/>
        </w:rPr>
        <w:t>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038600" cy="2891155"/>
            <wp:effectExtent l="0" t="0" r="0" b="4445"/>
            <wp:docPr id="18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6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94" w:name="_Toc1154674373"/>
      <w:bookmarkStart w:id="195" w:name="_Toc1458186603"/>
      <w:r>
        <w:rPr>
          <w:rFonts w:hint="eastAsia"/>
          <w:lang w:val="en-US" w:eastAsia="zh-CN"/>
        </w:rPr>
        <w:t>圈子管理</w:t>
      </w:r>
      <w:bookmarkEnd w:id="194"/>
      <w:bookmarkEnd w:id="195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可根据圈子ID、圈子名称、</w:t>
      </w:r>
      <w:r>
        <w:rPr>
          <w:rFonts w:hint="default"/>
          <w:lang w:eastAsia="zh-CN"/>
        </w:rPr>
        <w:t>圈子分类、</w:t>
      </w:r>
      <w:r>
        <w:rPr>
          <w:rFonts w:hint="eastAsia"/>
          <w:lang w:val="en-US" w:eastAsia="zh-CN"/>
        </w:rPr>
        <w:t>圈子状态（是否热门）筛选动态。可同意圈子创建申请</w:t>
      </w:r>
      <w:r>
        <w:rPr>
          <w:rFonts w:hint="default"/>
          <w:lang w:eastAsia="zh-CN"/>
        </w:rPr>
        <w:t>（圈子在前端显示）</w:t>
      </w:r>
      <w:r>
        <w:rPr>
          <w:rFonts w:hint="eastAsia"/>
          <w:lang w:val="en-US" w:eastAsia="zh-CN"/>
        </w:rPr>
        <w:t>，可编辑圈子信息，可删除圈子</w:t>
      </w:r>
      <w:r>
        <w:rPr>
          <w:rFonts w:hint="default"/>
          <w:lang w:eastAsia="zh-CN"/>
        </w:rPr>
        <w:t>（圈子在前端不显示）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88485" cy="2341880"/>
            <wp:effectExtent l="0" t="0" r="5715" b="20320"/>
            <wp:docPr id="8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88485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分类：点击对应的圈子分类，可查看对应分类下的圈子列表信息；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审核设置：点击审核状态，可进行审核通过或</w:t>
      </w:r>
      <w:r>
        <w:rPr>
          <w:rFonts w:hint="default"/>
          <w:lang w:eastAsia="zh-CN"/>
        </w:rPr>
        <w:t>不</w:t>
      </w:r>
      <w:r>
        <w:rPr>
          <w:rFonts w:hint="eastAsia"/>
          <w:lang w:val="en-US" w:eastAsia="zh-CN"/>
        </w:rPr>
        <w:t>通过的操作；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热门状态：点击热门状态，进行设置热门的状态切换；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推荐状态：点击推荐状态，进行设置推荐的状态切换；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编辑圈子：可进行圈子的名称、分类、简介的信息编辑；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删除圈子：可对对应圈子进行删除操作。</w:t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96" w:name="_Toc1949952719"/>
      <w:bookmarkStart w:id="197" w:name="_Toc658857057"/>
      <w:r>
        <w:rPr>
          <w:rFonts w:hint="eastAsia"/>
          <w:lang w:val="en-US" w:eastAsia="zh-CN"/>
        </w:rPr>
        <w:t>圈子分类管理</w:t>
      </w:r>
      <w:bookmarkEnd w:id="196"/>
      <w:bookmarkEnd w:id="197"/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列表展示圈子分类信息，可进行圈子分类的添加、编辑、删除、以及对应圈子分类的圈子信息列表展示；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点击圈子数量，可查看对应圈子分类的圈子信息列表；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编辑圈子分类：可进行对应圈子的分类名称、排序权重值得编辑操作；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删除圈子分类：删除对应圈子分类信息。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4772660" cy="1345565"/>
            <wp:effectExtent l="0" t="0" r="2540" b="635"/>
            <wp:docPr id="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134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添加圈子分类：输入分类名称、排序权重，点击确定进行圈子分类的创建；</w:t>
      </w:r>
    </w:p>
    <w:p>
      <w:pPr>
        <w:numPr>
          <w:ilvl w:val="0"/>
          <w:numId w:val="0"/>
        </w:numPr>
        <w:bidi w:val="0"/>
        <w:ind w:firstLine="420" w:firstLineChars="0"/>
      </w:pPr>
      <w:r>
        <w:drawing>
          <wp:inline distT="0" distB="0" distL="114300" distR="114300">
            <wp:extent cx="1808480" cy="1861820"/>
            <wp:effectExtent l="0" t="0" r="1270" b="5080"/>
            <wp:docPr id="19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198" w:name="_Toc107411366"/>
      <w:bookmarkStart w:id="199" w:name="_Toc984873067"/>
      <w:r>
        <w:rPr>
          <w:rFonts w:hint="eastAsia"/>
          <w:lang w:val="en-US" w:eastAsia="zh-CN"/>
        </w:rPr>
        <w:t>评论管理</w:t>
      </w:r>
      <w:bookmarkEnd w:id="198"/>
      <w:bookmarkEnd w:id="199"/>
    </w:p>
    <w:p>
      <w:pPr>
        <w:numPr>
          <w:ilvl w:val="0"/>
          <w:numId w:val="0"/>
        </w:numPr>
        <w:ind w:left="0" w:leftChars="0"/>
      </w:pPr>
      <w:r>
        <w:rPr>
          <w:rFonts w:hint="eastAsia"/>
          <w:lang w:val="en-US" w:eastAsia="zh-CN"/>
        </w:rPr>
        <w:t>可根据发布者、评论内容、动态ID、时间</w:t>
      </w:r>
      <w:r>
        <w:rPr>
          <w:rFonts w:hint="default"/>
          <w:lang w:eastAsia="zh-CN"/>
        </w:rPr>
        <w:t>、置顶状态</w:t>
      </w:r>
      <w:r>
        <w:rPr>
          <w:rFonts w:hint="eastAsia"/>
          <w:lang w:val="en-US" w:eastAsia="zh-CN"/>
        </w:rPr>
        <w:t>筛选动态。可删除评论</w:t>
      </w:r>
      <w:r>
        <w:t>，删除后评论在前端不显示</w:t>
      </w:r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可以针对评论进行回复，回复需要输入  回复者（如不选择，则使用随机马甲回复）、评论内容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936750"/>
            <wp:effectExtent l="0" t="0" r="8890" b="19050"/>
            <wp:docPr id="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00" w:name="_Toc1376564882"/>
      <w:bookmarkStart w:id="201" w:name="_Toc2105169640"/>
      <w:r>
        <w:rPr>
          <w:rFonts w:hint="eastAsia"/>
          <w:lang w:val="en-US" w:eastAsia="zh-CN"/>
        </w:rPr>
        <w:t>推荐分类</w:t>
      </w:r>
      <w:bookmarkEnd w:id="200"/>
      <w:bookmarkEnd w:id="201"/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可编辑</w:t>
      </w:r>
      <w:r>
        <w:rPr>
          <w:rFonts w:hint="default"/>
          <w:lang w:eastAsia="zh-CN"/>
        </w:rPr>
        <w:t>分类名称、</w:t>
      </w:r>
      <w:r>
        <w:rPr>
          <w:rFonts w:hint="eastAsia"/>
          <w:lang w:val="en-US" w:eastAsia="zh-CN"/>
        </w:rPr>
        <w:t>删除分类</w:t>
      </w:r>
      <w:r>
        <w:rPr>
          <w:rFonts w:hint="default"/>
          <w:lang w:eastAsia="zh-CN"/>
        </w:rPr>
        <w:t>，删除后分类在前端不显示</w:t>
      </w:r>
      <w:r>
        <w:rPr>
          <w:rFonts w:hint="eastAsia"/>
          <w:lang w:val="en-US" w:eastAsia="zh-CN"/>
        </w:rPr>
        <w:t>。推荐分类显示在前台动态类别处，用作推荐动态时，选择类别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021840"/>
            <wp:effectExtent l="0" t="0" r="15875" b="10160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2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</w:pPr>
      <w:r>
        <w:rPr>
          <w:rFonts w:hint="eastAsia"/>
          <w:lang w:val="en-US" w:eastAsia="zh-CN"/>
        </w:rPr>
        <w:t>添加分类：输入分类名称即可创建成功</w:t>
      </w:r>
      <w:r>
        <w:rPr>
          <w:rFonts w:hint="default"/>
          <w:lang w:eastAsia="zh-CN"/>
        </w:rPr>
        <w:t>，</w:t>
      </w:r>
      <w:r>
        <w:t>在首页动态分类可以看到新增的分类。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08680" cy="1562735"/>
            <wp:effectExtent l="0" t="0" r="1270" b="184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eastAsia"/>
          <w:lang w:val="en-US" w:eastAsia="zh-CN"/>
        </w:rPr>
      </w:pPr>
      <w:bookmarkStart w:id="202" w:name="_Toc1084642643"/>
      <w:bookmarkStart w:id="203" w:name="_Toc1793055155"/>
      <w:r>
        <w:rPr>
          <w:rFonts w:hint="eastAsia"/>
          <w:lang w:val="en-US" w:eastAsia="zh-CN"/>
        </w:rPr>
        <w:t>话题管理</w:t>
      </w:r>
      <w:bookmarkEnd w:id="202"/>
      <w:bookmarkEnd w:id="203"/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可根据话题标题筛选数据，可删除话题</w:t>
      </w:r>
      <w:r>
        <w:rPr>
          <w:rFonts w:hint="default"/>
          <w:lang w:eastAsia="zh-CN"/>
        </w:rPr>
        <w:t>，删除后原话题内的动态变更为普通动态显示。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570480"/>
            <wp:effectExtent l="0" t="0" r="12065" b="20320"/>
            <wp:docPr id="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204" w:name="_Toc1747705165"/>
      <w:bookmarkStart w:id="205" w:name="_Toc239971734"/>
      <w:r>
        <w:rPr>
          <w:rFonts w:hint="eastAsia"/>
          <w:lang w:val="en-US" w:eastAsia="zh-CN"/>
        </w:rPr>
        <w:t>应用-</w:t>
      </w:r>
      <w:r>
        <w:rPr>
          <w:rFonts w:hint="default"/>
          <w:lang w:val="en-US" w:eastAsia="zh-CN"/>
        </w:rPr>
        <w:t>APP版本控制</w:t>
      </w:r>
      <w:bookmarkEnd w:id="204"/>
      <w:bookmarkEnd w:id="205"/>
    </w:p>
    <w:p>
      <w:pPr>
        <w:numPr>
          <w:ilvl w:val="0"/>
          <w:numId w:val="0"/>
        </w:numPr>
        <w:ind w:left="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app版本开关设置：</w:t>
      </w:r>
      <w:r>
        <w:rPr>
          <w:rFonts w:hint="default"/>
          <w:lang w:eastAsia="zh-CN"/>
        </w:rPr>
        <w:t>开启时，如果有版本更新会有提示；关闭时，没有版本更新提示，只能手动更新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315970" cy="1391920"/>
            <wp:effectExtent l="0" t="0" r="11430" b="5080"/>
            <wp:docPr id="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139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当前版本：可查看当前版本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81855" cy="2150745"/>
            <wp:effectExtent l="0" t="0" r="17145" b="8255"/>
            <wp:docPr id="9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15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历史版本:可查看app历史版本</w:t>
      </w:r>
      <w:r>
        <w:rPr>
          <w:rFonts w:hint="default"/>
          <w:lang w:eastAsia="zh-CN"/>
        </w:rPr>
        <w:t>，可删除历史版本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207260"/>
            <wp:effectExtent l="0" t="0" r="20955" b="2540"/>
            <wp:docPr id="9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添加版本：</w:t>
      </w:r>
      <w:r>
        <w:rPr>
          <w:rFonts w:hint="default"/>
          <w:lang w:eastAsia="zh-CN"/>
        </w:rPr>
        <w:t>选择客户端、输入下载链接、APP版本号（填写真实版本号，比如1.1.2）、APP内部版本号（填写整数，比如1）、上传APK文件、选择强制更新/可选更新、输入更新内容</w:t>
      </w:r>
      <w:r>
        <w:drawing>
          <wp:inline distT="0" distB="0" distL="114300" distR="114300">
            <wp:extent cx="5267960" cy="2518410"/>
            <wp:effectExtent l="0" t="0" r="15240" b="21590"/>
            <wp:docPr id="9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18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206" w:name="_Toc260810927"/>
      <w:bookmarkStart w:id="207" w:name="_Toc11378_WPSOffice_Level1"/>
      <w:bookmarkStart w:id="208" w:name="_Toc399384489"/>
      <w:bookmarkStart w:id="209" w:name="_Toc230644272"/>
      <w:r>
        <w:rPr>
          <w:rFonts w:hint="eastAsia"/>
          <w:lang w:val="en-US" w:eastAsia="zh-CN"/>
        </w:rPr>
        <w:t>配置</w:t>
      </w:r>
      <w:bookmarkEnd w:id="206"/>
      <w:bookmarkEnd w:id="207"/>
      <w:bookmarkEnd w:id="208"/>
      <w:bookmarkEnd w:id="209"/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210" w:name="_Toc28058_WPSOffice_Level3"/>
      <w:bookmarkStart w:id="211" w:name="_Toc1568709748"/>
      <w:bookmarkStart w:id="212" w:name="_Toc230296669"/>
      <w:r>
        <w:rPr>
          <w:rFonts w:hint="eastAsia"/>
          <w:lang w:val="en-US" w:eastAsia="zh-CN"/>
        </w:rPr>
        <w:t>站点信息</w:t>
      </w:r>
      <w:bookmarkEnd w:id="210"/>
      <w:bookmarkEnd w:id="211"/>
      <w:bookmarkEnd w:id="212"/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可编辑站点名称、关键字、站点描述、上传站点logo、版权信息、技术支持、备案信息。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本系统仅使用的“站点名称”，其他未使用，可做拓展开发使用</w:t>
      </w:r>
    </w:p>
    <w:p>
      <w:pPr>
        <w:numPr>
          <w:ilvl w:val="0"/>
          <w:numId w:val="0"/>
        </w:numPr>
        <w:ind w:left="0" w:leftChars="0"/>
      </w:pPr>
      <w:r>
        <w:drawing>
          <wp:inline distT="0" distB="0" distL="114300" distR="114300">
            <wp:extent cx="5281930" cy="2738755"/>
            <wp:effectExtent l="0" t="0" r="1270" b="4445"/>
            <wp:docPr id="9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273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213" w:name="_Toc648000417"/>
      <w:bookmarkStart w:id="214" w:name="_Toc830583989"/>
      <w:r>
        <w:rPr>
          <w:rFonts w:hint="eastAsia"/>
          <w:lang w:val="en-US" w:eastAsia="zh-CN"/>
        </w:rPr>
        <w:t>支付配置</w:t>
      </w:r>
      <w:bookmarkEnd w:id="213"/>
      <w:bookmarkEnd w:id="214"/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215" w:name="_Toc1053434582"/>
      <w:r>
        <w:rPr>
          <w:rFonts w:hint="eastAsia"/>
          <w:lang w:val="en-US" w:eastAsia="zh-CN"/>
        </w:rPr>
        <w:t>三方支付配置</w:t>
      </w:r>
      <w:bookmarkEnd w:id="215"/>
    </w:p>
    <w:p>
      <w:pPr>
        <w:numPr>
          <w:ilvl w:val="0"/>
          <w:numId w:val="0"/>
        </w:numPr>
        <w:ind w:left="0" w:leftChars="0" w:firstLine="0" w:firstLineChars="0"/>
      </w:pPr>
      <w:r>
        <w:rPr>
          <w:rFonts w:hint="eastAsia"/>
          <w:lang w:val="en-US" w:eastAsia="zh-CN"/>
        </w:rPr>
        <w:t>三方支付信息配置。</w:t>
      </w:r>
      <w:r>
        <w:t>用于积分充值、购买商品、钱包充值(TS+3.0暂未使用该功能)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  <w:r>
        <w:t>微信支付，</w:t>
      </w:r>
      <w:r>
        <w:rPr>
          <w:rFonts w:hint="default"/>
          <w:lang w:eastAsia="zh-CN"/>
        </w:rPr>
        <w:t xml:space="preserve">前往「微信开放平台: </w:t>
      </w:r>
      <w:r>
        <w:rPr>
          <w:rFonts w:hint="default"/>
          <w:color w:val="auto"/>
          <w:u w:val="none"/>
          <w:lang w:eastAsia="zh-CN"/>
        </w:rPr>
        <w:t>https://open.weixin.qq.com」进行申请。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lang w:eastAsia="zh-CN"/>
        </w:rPr>
        <w:t xml:space="preserve">支付宝支付，前往前「支付宝开放平台: </w:t>
      </w:r>
      <w:r>
        <w:rPr>
          <w:rFonts w:hint="default"/>
          <w:color w:val="auto"/>
          <w:u w:val="none"/>
          <w:lang w:eastAsia="zh-CN"/>
        </w:rPr>
        <w:t>https://docs.open.alipay.com」进行申请。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TS官方配置文档地址：https://github.com/slimkit/thinksns-plus-guide/blob/master/技术文档/common/plus-pay-config.md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  <w:r>
        <w:drawing>
          <wp:inline distT="0" distB="0" distL="114300" distR="114300">
            <wp:extent cx="4368165" cy="8422005"/>
            <wp:effectExtent l="0" t="0" r="635" b="10795"/>
            <wp:docPr id="1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68165" cy="842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216" w:name="_Toc1219833806"/>
      <w:r>
        <w:rPr>
          <w:rFonts w:hint="eastAsia"/>
          <w:lang w:val="en-US" w:eastAsia="zh-CN"/>
        </w:rPr>
        <w:t>苹果支付设置</w:t>
      </w:r>
      <w:bookmarkEnd w:id="216"/>
    </w:p>
    <w:p>
      <w:pPr>
        <w:numPr>
          <w:ilvl w:val="0"/>
          <w:numId w:val="0"/>
        </w:numPr>
        <w:ind w:left="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Iap开关设置，iap使用规则配置。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</w:rPr>
        <w:t>IOS端需要提交到APPStore审核时，需要开启该项开关。开启IAP开关时，IOS端将关闭钱包转积分和积分提现到钱包功能</w:t>
      </w:r>
      <w:r>
        <w:rPr>
          <w:rFonts w:hint="default"/>
        </w:rPr>
        <w:t>。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794760" cy="1689100"/>
            <wp:effectExtent l="0" t="0" r="15240" b="12700"/>
            <wp:docPr id="1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217" w:name="_Toc1867883180"/>
      <w:r>
        <w:rPr>
          <w:rFonts w:hint="eastAsia"/>
          <w:lang w:val="en-US" w:eastAsia="zh-CN"/>
        </w:rPr>
        <w:t>支付方式开关</w:t>
      </w:r>
      <w:bookmarkEnd w:id="217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支付方式开关充值选项。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41395" cy="1459865"/>
            <wp:effectExtent l="0" t="0" r="14605" b="13335"/>
            <wp:docPr id="10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1459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218" w:name="_Toc1596654414"/>
      <w:bookmarkStart w:id="219" w:name="_Toc981397623"/>
      <w:bookmarkStart w:id="220" w:name="_Toc18902_WPSOffice_Level3"/>
      <w:r>
        <w:rPr>
          <w:rFonts w:hint="eastAsia"/>
          <w:lang w:val="en-US" w:eastAsia="zh-CN"/>
        </w:rPr>
        <w:t>短信配置</w:t>
      </w:r>
      <w:bookmarkEnd w:id="218"/>
      <w:bookmarkEnd w:id="219"/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221" w:name="_Toc15083186"/>
      <w:r>
        <w:rPr>
          <w:rFonts w:hint="eastAsia"/>
          <w:lang w:val="en-US" w:eastAsia="zh-CN"/>
        </w:rPr>
        <w:t>短信列表</w:t>
      </w:r>
      <w:bookmarkEnd w:id="221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可根据发送状态、发送手机号筛选数据。可查看系统中发布的验证码和发送状态。</w:t>
      </w:r>
    </w:p>
    <w:p>
      <w:pPr>
        <w:numPr>
          <w:ilvl w:val="0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09160" cy="1690370"/>
            <wp:effectExtent l="0" t="0" r="15240" b="11430"/>
            <wp:docPr id="10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7"/>
                    <pic:cNvPicPr>
                      <a:picLocks noChangeAspect="1"/>
                    </pic:cNvPicPr>
                  </pic:nvPicPr>
                  <pic:blipFill>
                    <a:blip r:embed="rId134"/>
                    <a:srcRect b="9456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169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222" w:name="_Toc100036756"/>
      <w:r>
        <w:rPr>
          <w:rFonts w:hint="eastAsia"/>
          <w:lang w:val="en-US" w:eastAsia="zh-CN"/>
        </w:rPr>
        <w:t>短信配置</w:t>
      </w:r>
      <w:bookmarkEnd w:id="222"/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短信相关配置信息。</w:t>
      </w:r>
      <w:r>
        <w:t>用于登录注册时的短信验证码获取。</w:t>
      </w:r>
      <w:r>
        <w:rPr>
          <w:rFonts w:hint="eastAsia"/>
          <w:lang w:val="en-US" w:eastAsia="zh-CN"/>
        </w:rPr>
        <w:t>配置需要使用</w:t>
      </w:r>
      <w:r>
        <w:rPr>
          <w:rFonts w:hint="default"/>
          <w:lang w:eastAsia="zh-CN"/>
        </w:rPr>
        <w:t>的一个。</w:t>
      </w:r>
    </w:p>
    <w:p>
      <w:pPr>
        <w:numPr>
          <w:ilvl w:val="0"/>
          <w:numId w:val="0"/>
        </w:numPr>
        <w:ind w:left="0" w:leftChars="0"/>
        <w:rPr>
          <w:rFonts w:hint="eastAsia"/>
        </w:rPr>
      </w:pPr>
      <w:r>
        <w:t>阿里云 aliyun：</w:t>
      </w:r>
      <w:r>
        <w:rPr>
          <w:rFonts w:hint="eastAsia"/>
          <w:color w:val="auto"/>
          <w:u w:val="none"/>
        </w:rPr>
        <w:t>https://www.aliyun.com/product/sms?utm_content=se_1002997129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云片 yunpian：</w:t>
      </w:r>
      <w:r>
        <w:rPr>
          <w:rFonts w:hint="default"/>
          <w:color w:val="auto"/>
          <w:u w:val="none"/>
          <w:lang w:eastAsia="zh-CN"/>
        </w:rPr>
        <w:t>https://www.yunpian.com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互亿无线 huyi：</w:t>
      </w:r>
      <w:r>
        <w:rPr>
          <w:rFonts w:hint="default"/>
          <w:color w:val="auto"/>
          <w:u w:val="none"/>
          <w:lang w:eastAsia="zh-CN"/>
        </w:rPr>
        <w:t>http://www.ihuyi.com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阿里大于 alidayu：</w:t>
      </w:r>
    </w:p>
    <w:p>
      <w:pPr>
        <w:numPr>
          <w:ilvl w:val="0"/>
          <w:numId w:val="0"/>
        </w:numPr>
        <w:ind w:left="0" w:left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https://dayu.aliyun.com/product/sms?spm=a3142.7791109.0.0.dace1fd2Yi4Nks</w:t>
      </w:r>
    </w:p>
    <w:p>
      <w:pPr>
        <w:numPr>
          <w:ilvl w:val="0"/>
          <w:numId w:val="0"/>
        </w:numPr>
        <w:ind w:left="0" w:left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TS官方配置文档地址：https://github.com/slimkit/thinksns-plus-guide/blob/master/技术文档/server/thinksnsPlusSimpleDeploymentDoc.md#短信配置</w:t>
      </w:r>
    </w:p>
    <w:p>
      <w:pPr>
        <w:numPr>
          <w:ilvl w:val="0"/>
          <w:numId w:val="0"/>
        </w:numPr>
        <w:ind w:left="800" w:leftChars="0"/>
        <w:rPr>
          <w:rFonts w:hint="default"/>
          <w:color w:val="auto"/>
          <w:u w:val="none"/>
          <w:lang w:eastAsia="zh-CN"/>
        </w:rPr>
      </w:pPr>
    </w:p>
    <w:p>
      <w:pPr>
        <w:numPr>
          <w:ilvl w:val="0"/>
          <w:numId w:val="0"/>
        </w:numPr>
        <w:ind w:left="0" w:leftChars="0"/>
      </w:pPr>
      <w:r>
        <w:drawing>
          <wp:inline distT="0" distB="0" distL="114300" distR="114300">
            <wp:extent cx="3584575" cy="2628900"/>
            <wp:effectExtent l="0" t="0" r="22225" b="12700"/>
            <wp:docPr id="10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223" w:name="_Toc1985546138"/>
      <w:r>
        <w:rPr>
          <w:rFonts w:hint="default"/>
          <w:lang w:eastAsia="zh-CN"/>
        </w:rPr>
        <w:t>模拟验证码</w:t>
      </w:r>
      <w:bookmarkEnd w:id="223"/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开启该功能后，被指定的手机号可以填写设定的默认验证码登录。（仅作为测试/研发/APP在应用商店进行审核期间使用）。</w:t>
      </w:r>
    </w:p>
    <w:p>
      <w:pPr>
        <w:ind w:firstLine="0" w:firstLineChars="0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3488690" cy="1645920"/>
            <wp:effectExtent l="0" t="0" r="16510" b="5080"/>
            <wp:docPr id="10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224" w:name="_Toc1325550633"/>
      <w:bookmarkStart w:id="225" w:name="_Toc1675440801"/>
      <w:r>
        <w:rPr>
          <w:rFonts w:hint="eastAsia"/>
          <w:lang w:val="en-US" w:eastAsia="zh-CN"/>
        </w:rPr>
        <w:t>存储设置</w:t>
      </w:r>
      <w:bookmarkEnd w:id="224"/>
      <w:bookmarkEnd w:id="225"/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226" w:name="_Toc534134853"/>
      <w:r>
        <w:rPr>
          <w:rFonts w:hint="default"/>
          <w:lang w:eastAsia="zh-CN"/>
        </w:rPr>
        <w:t>基础设置</w:t>
      </w:r>
      <w:bookmarkEnd w:id="226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全系统</w:t>
      </w:r>
      <w:r>
        <w:rPr>
          <w:rFonts w:hint="default"/>
          <w:lang w:eastAsia="zh-CN"/>
        </w:rPr>
        <w:t>存储目录前缀、</w:t>
      </w:r>
      <w:r>
        <w:rPr>
          <w:rFonts w:hint="eastAsia"/>
          <w:lang w:val="en-US" w:eastAsia="zh-CN"/>
        </w:rPr>
        <w:t>文件大小、文件类型、图片尺寸设置。</w:t>
      </w:r>
    </w:p>
    <w:p>
      <w:pPr>
        <w:numPr>
          <w:ilvl w:val="0"/>
          <w:numId w:val="0"/>
        </w:numPr>
        <w:ind w:firstLine="0" w:firstLineChars="0"/>
      </w:pPr>
      <w:r>
        <w:drawing>
          <wp:inline distT="0" distB="0" distL="114300" distR="114300">
            <wp:extent cx="3263265" cy="6306820"/>
            <wp:effectExtent l="0" t="0" r="13335" b="17780"/>
            <wp:docPr id="107" name="图片 107" descr="Xnip2020-09-29_14-25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Xnip2020-09-29_14-25-07"/>
                    <pic:cNvPicPr>
                      <a:picLocks noChangeAspect="1"/>
                    </pic:cNvPicPr>
                  </pic:nvPicPr>
                  <pic:blipFill>
                    <a:blip r:embed="rId137"/>
                    <a:srcRect t="3094"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0" w:firstLineChars="0"/>
      </w:pPr>
      <w:r>
        <w:br w:type="page"/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227" w:name="_Toc722829911"/>
      <w:r>
        <w:rPr>
          <w:rFonts w:hint="default"/>
          <w:lang w:eastAsia="zh-CN"/>
        </w:rPr>
        <w:t>文件系统</w:t>
      </w:r>
      <w:bookmarkEnd w:id="227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全系统</w:t>
      </w:r>
      <w:r>
        <w:rPr>
          <w:rFonts w:hint="default"/>
          <w:lang w:eastAsia="zh-CN"/>
        </w:rPr>
        <w:t>默认</w:t>
      </w:r>
      <w:r>
        <w:rPr>
          <w:rFonts w:hint="eastAsia"/>
          <w:lang w:val="en-US" w:eastAsia="zh-CN"/>
        </w:rPr>
        <w:t>文件存储、本地存储</w:t>
      </w:r>
      <w:r>
        <w:rPr>
          <w:rFonts w:hint="default"/>
          <w:lang w:eastAsia="zh-CN"/>
        </w:rPr>
        <w:t>、Ali OSS</w:t>
      </w:r>
      <w:r>
        <w:rPr>
          <w:rFonts w:hint="eastAsia"/>
          <w:lang w:val="en-US" w:eastAsia="zh-CN"/>
        </w:rPr>
        <w:t>等文件系统</w:t>
      </w:r>
      <w:r>
        <w:rPr>
          <w:rFonts w:hint="default"/>
          <w:lang w:eastAsia="zh-CN"/>
        </w:rPr>
        <w:t>配置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0" w:firstLineChars="0"/>
      </w:pPr>
      <w:r>
        <w:drawing>
          <wp:inline distT="0" distB="0" distL="114300" distR="114300">
            <wp:extent cx="4340225" cy="4479925"/>
            <wp:effectExtent l="0" t="0" r="3175" b="15875"/>
            <wp:docPr id="11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447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228" w:name="_Toc287323098"/>
      <w:r>
        <w:rPr>
          <w:rFonts w:hint="default"/>
          <w:lang w:eastAsia="zh-CN"/>
        </w:rPr>
        <w:t>频道设置</w:t>
      </w:r>
      <w:bookmarkEnd w:id="228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频道文件配置。主要适用场景为用户头像、背景图片以及系统文件等</w:t>
      </w:r>
      <w:r>
        <w:rPr>
          <w:rFonts w:hint="default"/>
          <w:lang w:eastAsia="zh-CN"/>
        </w:rPr>
        <w:t>。</w:t>
      </w:r>
    </w:p>
    <w:p>
      <w:pPr>
        <w:numPr>
          <w:ilvl w:val="0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1587500"/>
            <wp:effectExtent l="0" t="0" r="22860" b="12700"/>
            <wp:docPr id="11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229" w:name="_Toc1496069630"/>
      <w:bookmarkStart w:id="230" w:name="_Toc1327962943"/>
      <w:r>
        <w:rPr>
          <w:rFonts w:hint="eastAsia"/>
          <w:lang w:val="en-US" w:eastAsia="zh-CN"/>
        </w:rPr>
        <w:t>环信/极光配置</w:t>
      </w:r>
      <w:bookmarkEnd w:id="229"/>
      <w:bookmarkEnd w:id="230"/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环信和极光推送配置，用于聊天、消息推送。</w:t>
      </w:r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环信：请前往</w:t>
      </w:r>
      <w:r>
        <w:rPr>
          <w:rFonts w:hint="default"/>
          <w:lang w:val="en-US" w:eastAsia="zh-CN"/>
        </w:rPr>
        <w:t>「环信官网：</w:t>
      </w:r>
      <w:r>
        <w:rPr>
          <w:rFonts w:hint="default"/>
          <w:color w:val="auto"/>
          <w:u w:val="none"/>
          <w:lang w:val="en-US" w:eastAsia="zh-CN"/>
        </w:rPr>
        <w:t>http://www.easemob.com/」</w:t>
      </w:r>
      <w:r>
        <w:rPr>
          <w:rFonts w:hint="default"/>
          <w:color w:val="auto"/>
          <w:u w:val="none"/>
          <w:lang w:eastAsia="zh-CN"/>
        </w:rPr>
        <w:t>进行申请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24885" cy="3829685"/>
            <wp:effectExtent l="0" t="0" r="5715" b="5715"/>
            <wp:docPr id="12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382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231" w:name="_Toc1703732334"/>
      <w:bookmarkStart w:id="232" w:name="_Toc275639730"/>
      <w:r>
        <w:rPr>
          <w:rFonts w:hint="default"/>
          <w:lang w:val="en-US" w:eastAsia="zh-CN"/>
        </w:rPr>
        <w:t>小程序控制</w:t>
      </w:r>
      <w:bookmarkEnd w:id="231"/>
      <w:bookmarkEnd w:id="232"/>
    </w:p>
    <w:p>
      <w:pPr>
        <w:ind w:firstLine="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设置</w:t>
      </w:r>
      <w:r>
        <w:rPr>
          <w:rFonts w:hint="default"/>
          <w:lang w:eastAsia="zh-CN"/>
        </w:rPr>
        <w:t>是否有小程序、</w:t>
      </w:r>
      <w:r>
        <w:rPr>
          <w:rFonts w:hint="default"/>
          <w:lang w:eastAsia="zh-CN"/>
        </w:rPr>
        <w:t>小程序评论功能、视频播放、打赏功能、APP下载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内容检测开关</w:t>
      </w:r>
      <w:r>
        <w:rPr>
          <w:rFonts w:hint="default"/>
          <w:lang w:eastAsia="zh-CN"/>
        </w:rPr>
        <w:t>，设置APP下载地址。</w:t>
      </w:r>
      <w:r>
        <w:rPr>
          <w:rFonts w:hint="eastAsia"/>
          <w:lang w:val="en-US" w:eastAsia="zh-CN"/>
        </w:rPr>
        <w:t>主要用于小程序提交上架期间使用</w:t>
      </w:r>
    </w:p>
    <w:p>
      <w:pPr>
        <w:pStyle w:val="5"/>
        <w:numPr>
          <w:ilvl w:val="-1"/>
          <w:numId w:val="0"/>
        </w:numPr>
        <w:bidi w:val="0"/>
        <w:ind w:left="0" w:firstLine="0"/>
      </w:pPr>
      <w:r>
        <w:drawing>
          <wp:inline distT="0" distB="0" distL="114300" distR="114300">
            <wp:extent cx="3098165" cy="2153920"/>
            <wp:effectExtent l="0" t="0" r="635" b="5080"/>
            <wp:docPr id="12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233" w:name="_Toc82388440"/>
      <w:bookmarkStart w:id="234" w:name="_Toc554715531"/>
      <w:r>
        <w:rPr>
          <w:rFonts w:hint="eastAsia"/>
          <w:lang w:val="en-US" w:eastAsia="zh-CN"/>
        </w:rPr>
        <w:t>邮件配置</w:t>
      </w:r>
      <w:bookmarkEnd w:id="233"/>
      <w:bookmarkEnd w:id="234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可邮件相关配置。</w:t>
      </w:r>
      <w:r>
        <w:rPr>
          <w:rFonts w:hint="default"/>
          <w:lang w:eastAsia="zh-CN"/>
        </w:rPr>
        <w:t>用于邮箱注册时获取验证码。（TS+3.0暂未使用该功能）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581400" cy="4225290"/>
            <wp:effectExtent l="0" t="0" r="0" b="16510"/>
            <wp:docPr id="124" name="图片 124" descr="Xnip2020-09-29_14-42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Xnip2020-09-29_14-42-23"/>
                    <pic:cNvPicPr>
                      <a:picLocks noChangeAspect="1"/>
                    </pic:cNvPicPr>
                  </pic:nvPicPr>
                  <pic:blipFill>
                    <a:blip r:embed="rId142"/>
                    <a:srcRect t="543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eastAsia="zh-CN"/>
        </w:rPr>
      </w:pPr>
      <w:bookmarkStart w:id="235" w:name="_Toc1723042412"/>
      <w:bookmarkStart w:id="236" w:name="_Toc877417890"/>
      <w:r>
        <w:rPr>
          <w:rFonts w:hint="eastAsia"/>
          <w:lang w:val="en-US" w:eastAsia="zh-CN"/>
        </w:rPr>
        <w:t>快递100</w:t>
      </w:r>
      <w:bookmarkEnd w:id="235"/>
      <w:bookmarkEnd w:id="236"/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eastAsia="zh-CN"/>
        </w:rPr>
      </w:pPr>
      <w:bookmarkStart w:id="237" w:name="_Toc356838689"/>
      <w:r>
        <w:rPr>
          <w:rFonts w:hint="default"/>
          <w:lang w:eastAsia="zh-CN"/>
        </w:rPr>
        <w:t>快递100</w:t>
      </w:r>
      <w:r>
        <w:rPr>
          <w:rFonts w:hint="eastAsia"/>
          <w:lang w:val="en-US" w:eastAsia="zh-CN"/>
        </w:rPr>
        <w:t>配置</w:t>
      </w:r>
      <w:bookmarkEnd w:id="237"/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配置快递100信息。用于商品物流信息查看。</w:t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3787775" cy="2146300"/>
            <wp:effectExtent l="0" t="0" r="22225" b="12700"/>
            <wp:docPr id="1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ind w:left="1508" w:leftChars="0" w:hanging="708" w:firstLineChars="0"/>
        <w:rPr>
          <w:rFonts w:hint="default"/>
          <w:lang w:val="en-US" w:eastAsia="zh-CN"/>
        </w:rPr>
      </w:pPr>
      <w:bookmarkStart w:id="238" w:name="_Toc1613503599"/>
      <w:r>
        <w:rPr>
          <w:rFonts w:hint="default"/>
          <w:lang w:eastAsia="zh-CN"/>
        </w:rPr>
        <w:t>快递公司管理</w:t>
      </w:r>
      <w:bookmarkEnd w:id="238"/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显示快递公司列表，可根据快递公司名称搜索，可根据常用/非常用状态筛选，可按照不同标准排序，可以编辑快递公司。</w:t>
      </w:r>
    </w:p>
    <w:p>
      <w:r>
        <w:drawing>
          <wp:inline distT="0" distB="0" distL="114300" distR="114300">
            <wp:extent cx="5269865" cy="1470660"/>
            <wp:effectExtent l="0" t="0" r="13335" b="2540"/>
            <wp:docPr id="13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添加快递公司：</w:t>
      </w:r>
    </w:p>
    <w:p>
      <w:pPr>
        <w:ind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36595" cy="2062480"/>
            <wp:effectExtent l="0" t="0" r="14605" b="20320"/>
            <wp:docPr id="13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36595" cy="206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239" w:name="_Toc1878977724"/>
      <w:bookmarkStart w:id="240" w:name="_Toc2139756928"/>
      <w:r>
        <w:rPr>
          <w:rFonts w:hint="eastAsia"/>
          <w:lang w:val="en-US" w:eastAsia="zh-CN"/>
        </w:rPr>
        <w:t>跨域设置</w:t>
      </w:r>
      <w:bookmarkEnd w:id="239"/>
      <w:bookmarkEnd w:id="240"/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可设置跨域设置</w:t>
      </w:r>
      <w:r>
        <w:rPr>
          <w:rFonts w:hint="default"/>
          <w:lang w:eastAsia="zh-CN"/>
        </w:rPr>
        <w:t>，h5 web的设置</w:t>
      </w:r>
      <w:r>
        <w:rPr>
          <w:rFonts w:hint="eastAsia"/>
          <w:lang w:val="en-US" w:eastAsia="zh-CN"/>
        </w:rPr>
        <w:t>。可删除数据。</w:t>
      </w:r>
      <w:r>
        <w:t>（开发人员操作的，普通用户最好不要操作）（TS+3.0暂未使用该功能）</w:t>
      </w:r>
    </w:p>
    <w:bookmarkEnd w:id="220"/>
    <w:p>
      <w:pPr>
        <w:numPr>
          <w:ilvl w:val="0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382520"/>
            <wp:effectExtent l="0" t="0" r="19050" b="5080"/>
            <wp:docPr id="14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ind w:left="850" w:leftChars="0" w:hanging="453" w:firstLineChars="0"/>
        <w:rPr>
          <w:rFonts w:hint="default"/>
          <w:lang w:val="en-US" w:eastAsia="zh-CN"/>
        </w:rPr>
      </w:pPr>
      <w:bookmarkStart w:id="241" w:name="_Toc28548_WPSOffice_Level3"/>
      <w:bookmarkStart w:id="242" w:name="_Toc1231578133"/>
      <w:bookmarkStart w:id="243" w:name="_Toc1133536234"/>
      <w:r>
        <w:rPr>
          <w:rFonts w:hint="eastAsia"/>
          <w:lang w:val="en-US" w:eastAsia="zh-CN"/>
        </w:rPr>
        <w:t>开发配置</w:t>
      </w:r>
      <w:bookmarkEnd w:id="241"/>
      <w:bookmarkEnd w:id="242"/>
      <w:bookmarkEnd w:id="243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可清理缓存、配置缓存；运行环境、debug开关、访问url、分页数量等内容设置。</w:t>
      </w:r>
    </w:p>
    <w:p>
      <w:pPr>
        <w:numPr>
          <w:ilvl w:val="0"/>
          <w:numId w:val="0"/>
        </w:numPr>
        <w:ind w:left="709" w:leftChars="0"/>
      </w:pPr>
    </w:p>
    <w:p>
      <w:pPr>
        <w:numPr>
          <w:ilvl w:val="0"/>
          <w:numId w:val="0"/>
        </w:numPr>
        <w:bidi w:val="0"/>
        <w:ind w:left="0" w:leftChars="0" w:firstLine="0" w:firstLineChars="0"/>
        <w:rPr>
          <w:rFonts w:hint="default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3561080" cy="3147695"/>
            <wp:effectExtent l="0" t="0" r="20320" b="1905"/>
            <wp:docPr id="14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314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0"/>
        </w:numPr>
        <w:bidi w:val="0"/>
        <w:rPr>
          <w:rFonts w:hint="default"/>
          <w:lang w:val="en-US" w:eastAsia="zh-CN"/>
        </w:rPr>
      </w:pPr>
      <w:bookmarkStart w:id="244" w:name="_Toc8529_WPSOffice_Level2"/>
      <w:bookmarkStart w:id="245" w:name="_Toc138935611"/>
      <w:bookmarkStart w:id="246" w:name="_Toc1686291545"/>
      <w:bookmarkStart w:id="247" w:name="_Toc1016052301"/>
      <w:r>
        <w:rPr>
          <w:rFonts w:hint="eastAsia"/>
          <w:lang w:val="en-US" w:eastAsia="zh-CN"/>
        </w:rPr>
        <w:t>12.11系统信息</w:t>
      </w:r>
      <w:bookmarkEnd w:id="244"/>
      <w:bookmarkEnd w:id="245"/>
      <w:bookmarkEnd w:id="246"/>
      <w:bookmarkEnd w:id="247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</w:t>
      </w:r>
      <w:r>
        <w:rPr>
          <w:rFonts w:hint="eastAsia" w:eastAsia="宋体"/>
          <w:lang w:val="en-US" w:eastAsia="zh-CN"/>
        </w:rPr>
        <w:t>系统信息</w:t>
      </w:r>
      <w:r>
        <w:rPr>
          <w:rFonts w:hint="default" w:eastAsia="宋体"/>
          <w:lang w:eastAsia="zh-CN"/>
        </w:rPr>
        <w:t>，从服务器获取的信息</w:t>
      </w:r>
      <w:r>
        <w:rPr>
          <w:rFonts w:hint="eastAsia" w:eastAsia="宋体"/>
          <w:lang w:val="en-US" w:eastAsia="zh-CN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874645"/>
            <wp:effectExtent l="0" t="0" r="20955" b="20955"/>
            <wp:docPr id="14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/>
    <w:sectPr>
      <w:footerReference r:id="rId4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702030404030204"/>
    <w:charset w:val="00"/>
    <w:family w:val="swiss"/>
    <w:pitch w:val="default"/>
    <w:sig w:usb0="E10002FF" w:usb1="4000ACFF" w:usb2="00000009" w:usb3="00000000" w:csb0="2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Segoe UI">
    <w:altName w:val="苹方-简"/>
    <w:panose1 w:val="020B0502040204020203"/>
    <w:charset w:val="00"/>
    <w:family w:val="auto"/>
    <w:pitch w:val="default"/>
    <w:sig w:usb0="00000000" w:usb1="00000000" w:usb2="00000009" w:usb3="00000000" w:csb0="200001FF" w:csb1="00000000"/>
  </w:font>
  <w:font w:name="Helvetica">
    <w:panose1 w:val="00000000000000000000"/>
    <w:charset w:val="00"/>
    <w:family w:val="auto"/>
    <w:pitch w:val="default"/>
    <w:sig w:usb0="E00002FF" w:usb1="5000785B" w:usb2="00000000" w:usb3="00000000" w:csb0="2000019F" w:csb1="4F01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5" name="文本框 2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z&#10;SVju0AAAAAUBAAAPAAAAAAAAAAEAIAAAADgAAABkcnMvZG93bnJldi54bWxQSwECFAAUAAAACACH&#10;TuJAvAkJ2RYCAAAXBAAADgAAAAAAAAABACAAAAA1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6" name="文本框 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WAAAAZHJzL1BLAQIUABQAAAAIAIdO4kCz&#10;SVju0AAAAAUBAAAPAAAAAAAAAAEAIAAAADgAAABkcnMvZG93bnJldi54bWxQSwECFAAUAAAACACH&#10;TuJAQMvbpxYCAAAXBAAADgAAAAAAAAABACAAAAA1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7587AD"/>
    <w:multiLevelType w:val="multilevel"/>
    <w:tmpl w:val="8F7587A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">
    <w:nsid w:val="5F6D8D6A"/>
    <w:multiLevelType w:val="multilevel"/>
    <w:tmpl w:val="5F6D8D6A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时间之外">
    <w15:presenceInfo w15:providerId="WPS Office" w15:userId="23565789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CA1697"/>
    <w:rsid w:val="00411D05"/>
    <w:rsid w:val="00874533"/>
    <w:rsid w:val="0150497C"/>
    <w:rsid w:val="01A472A5"/>
    <w:rsid w:val="01F060FD"/>
    <w:rsid w:val="02B13477"/>
    <w:rsid w:val="03524D3E"/>
    <w:rsid w:val="04FA0F4B"/>
    <w:rsid w:val="051266A0"/>
    <w:rsid w:val="057E2DA7"/>
    <w:rsid w:val="06197109"/>
    <w:rsid w:val="06206A56"/>
    <w:rsid w:val="06265803"/>
    <w:rsid w:val="06631813"/>
    <w:rsid w:val="066C6609"/>
    <w:rsid w:val="06A20605"/>
    <w:rsid w:val="06C71DD2"/>
    <w:rsid w:val="075C7371"/>
    <w:rsid w:val="07EC66CD"/>
    <w:rsid w:val="0A9279D2"/>
    <w:rsid w:val="0BF74768"/>
    <w:rsid w:val="0C28624E"/>
    <w:rsid w:val="0D3B1099"/>
    <w:rsid w:val="0DCF13CD"/>
    <w:rsid w:val="0DF5362E"/>
    <w:rsid w:val="0DFFC07C"/>
    <w:rsid w:val="0EA72023"/>
    <w:rsid w:val="0EB056FB"/>
    <w:rsid w:val="0EFEB328"/>
    <w:rsid w:val="0F287450"/>
    <w:rsid w:val="0FA616A8"/>
    <w:rsid w:val="0FC33CCC"/>
    <w:rsid w:val="10EB3C44"/>
    <w:rsid w:val="111A3C43"/>
    <w:rsid w:val="11436055"/>
    <w:rsid w:val="11490FD2"/>
    <w:rsid w:val="11B71307"/>
    <w:rsid w:val="11F8595D"/>
    <w:rsid w:val="123B764D"/>
    <w:rsid w:val="13593498"/>
    <w:rsid w:val="13FBF329"/>
    <w:rsid w:val="14074DA2"/>
    <w:rsid w:val="144E74C6"/>
    <w:rsid w:val="1627620E"/>
    <w:rsid w:val="16EC6B36"/>
    <w:rsid w:val="1711633D"/>
    <w:rsid w:val="172866BD"/>
    <w:rsid w:val="17384436"/>
    <w:rsid w:val="17FE5698"/>
    <w:rsid w:val="189D2F3D"/>
    <w:rsid w:val="18D95378"/>
    <w:rsid w:val="19DE0A58"/>
    <w:rsid w:val="1A3B2187"/>
    <w:rsid w:val="1AFE7574"/>
    <w:rsid w:val="1B11532B"/>
    <w:rsid w:val="1B410462"/>
    <w:rsid w:val="1B51223A"/>
    <w:rsid w:val="1B765B22"/>
    <w:rsid w:val="1BFF250B"/>
    <w:rsid w:val="1C025EA1"/>
    <w:rsid w:val="1C8BB372"/>
    <w:rsid w:val="1CA43348"/>
    <w:rsid w:val="1D370171"/>
    <w:rsid w:val="1D6FD625"/>
    <w:rsid w:val="1DBF5A3C"/>
    <w:rsid w:val="1DCD06DD"/>
    <w:rsid w:val="1DFF5007"/>
    <w:rsid w:val="1E245420"/>
    <w:rsid w:val="1ED71ED1"/>
    <w:rsid w:val="1EF257DC"/>
    <w:rsid w:val="1F3A41CD"/>
    <w:rsid w:val="1F3BA1CB"/>
    <w:rsid w:val="1FA7DD17"/>
    <w:rsid w:val="1FEF5055"/>
    <w:rsid w:val="200C1B16"/>
    <w:rsid w:val="21023CFD"/>
    <w:rsid w:val="217A46DF"/>
    <w:rsid w:val="21A30D13"/>
    <w:rsid w:val="21BD147D"/>
    <w:rsid w:val="22246C01"/>
    <w:rsid w:val="2348688C"/>
    <w:rsid w:val="237B6D98"/>
    <w:rsid w:val="23DF29CB"/>
    <w:rsid w:val="24A67105"/>
    <w:rsid w:val="24B00607"/>
    <w:rsid w:val="257D5568"/>
    <w:rsid w:val="25AA0E6A"/>
    <w:rsid w:val="25D33D7E"/>
    <w:rsid w:val="269F2AE8"/>
    <w:rsid w:val="26DE3475"/>
    <w:rsid w:val="27644FB2"/>
    <w:rsid w:val="28D06C0F"/>
    <w:rsid w:val="29E9172E"/>
    <w:rsid w:val="2A7433C7"/>
    <w:rsid w:val="2A9E1DF6"/>
    <w:rsid w:val="2ABF3DF0"/>
    <w:rsid w:val="2B295827"/>
    <w:rsid w:val="2B3F774C"/>
    <w:rsid w:val="2BBC7BCA"/>
    <w:rsid w:val="2BDD4344"/>
    <w:rsid w:val="2C1178C8"/>
    <w:rsid w:val="2CF96E8E"/>
    <w:rsid w:val="2E39251B"/>
    <w:rsid w:val="2F317ECE"/>
    <w:rsid w:val="2F7F6EB8"/>
    <w:rsid w:val="2FDBBB5A"/>
    <w:rsid w:val="2FDFDE7E"/>
    <w:rsid w:val="2FF6B4A2"/>
    <w:rsid w:val="2FF7E3CB"/>
    <w:rsid w:val="2FFC7503"/>
    <w:rsid w:val="2FFF65B8"/>
    <w:rsid w:val="309B1682"/>
    <w:rsid w:val="30AC2961"/>
    <w:rsid w:val="31CF7D39"/>
    <w:rsid w:val="321B69A3"/>
    <w:rsid w:val="32565EE2"/>
    <w:rsid w:val="325A35FF"/>
    <w:rsid w:val="32F52881"/>
    <w:rsid w:val="33682A94"/>
    <w:rsid w:val="336D5EF1"/>
    <w:rsid w:val="33A026DC"/>
    <w:rsid w:val="33DBD005"/>
    <w:rsid w:val="33E77A63"/>
    <w:rsid w:val="33F57760"/>
    <w:rsid w:val="34C90387"/>
    <w:rsid w:val="34F83741"/>
    <w:rsid w:val="34F925CB"/>
    <w:rsid w:val="35023CA9"/>
    <w:rsid w:val="35CD706A"/>
    <w:rsid w:val="367EF7EA"/>
    <w:rsid w:val="373F436F"/>
    <w:rsid w:val="37AF73EA"/>
    <w:rsid w:val="37CDC7D8"/>
    <w:rsid w:val="37EEF058"/>
    <w:rsid w:val="37F4064F"/>
    <w:rsid w:val="37FB4269"/>
    <w:rsid w:val="382C386C"/>
    <w:rsid w:val="38AB14CD"/>
    <w:rsid w:val="38EB5C49"/>
    <w:rsid w:val="39C11998"/>
    <w:rsid w:val="39FE60C4"/>
    <w:rsid w:val="3A307253"/>
    <w:rsid w:val="3B251EF9"/>
    <w:rsid w:val="3BDF382D"/>
    <w:rsid w:val="3BDF8B2C"/>
    <w:rsid w:val="3BF32506"/>
    <w:rsid w:val="3BFD09BC"/>
    <w:rsid w:val="3BFEB871"/>
    <w:rsid w:val="3BFF6A52"/>
    <w:rsid w:val="3BFF894D"/>
    <w:rsid w:val="3D6807F2"/>
    <w:rsid w:val="3DD84F95"/>
    <w:rsid w:val="3DE7259F"/>
    <w:rsid w:val="3E1A4845"/>
    <w:rsid w:val="3E779CAD"/>
    <w:rsid w:val="3EAFA87B"/>
    <w:rsid w:val="3EDEE656"/>
    <w:rsid w:val="3EE16ABB"/>
    <w:rsid w:val="3EE92E72"/>
    <w:rsid w:val="3EFF7F53"/>
    <w:rsid w:val="3F49154F"/>
    <w:rsid w:val="3F7F1414"/>
    <w:rsid w:val="3F821719"/>
    <w:rsid w:val="3F8FF8FF"/>
    <w:rsid w:val="3F9D46C4"/>
    <w:rsid w:val="3FAF610F"/>
    <w:rsid w:val="3FB53397"/>
    <w:rsid w:val="3FBB683B"/>
    <w:rsid w:val="3FBD3A28"/>
    <w:rsid w:val="3FBEF572"/>
    <w:rsid w:val="3FC739C5"/>
    <w:rsid w:val="3FE37DF9"/>
    <w:rsid w:val="3FE3CBF4"/>
    <w:rsid w:val="3FF35F99"/>
    <w:rsid w:val="3FF5E93F"/>
    <w:rsid w:val="3FF6D184"/>
    <w:rsid w:val="3FFB3535"/>
    <w:rsid w:val="40D57527"/>
    <w:rsid w:val="41EE5130"/>
    <w:rsid w:val="421E10EE"/>
    <w:rsid w:val="422C25F4"/>
    <w:rsid w:val="422E29FC"/>
    <w:rsid w:val="42567F24"/>
    <w:rsid w:val="42574DFF"/>
    <w:rsid w:val="42F00389"/>
    <w:rsid w:val="435B6A46"/>
    <w:rsid w:val="43BC6332"/>
    <w:rsid w:val="44A4765C"/>
    <w:rsid w:val="44F7321B"/>
    <w:rsid w:val="45612125"/>
    <w:rsid w:val="46254CEF"/>
    <w:rsid w:val="467A30A1"/>
    <w:rsid w:val="468A4609"/>
    <w:rsid w:val="46F37C80"/>
    <w:rsid w:val="46FFF108"/>
    <w:rsid w:val="47511D38"/>
    <w:rsid w:val="4771667A"/>
    <w:rsid w:val="47BF5ADC"/>
    <w:rsid w:val="497D9CFB"/>
    <w:rsid w:val="49CB6E76"/>
    <w:rsid w:val="4B55FA18"/>
    <w:rsid w:val="4B5A025A"/>
    <w:rsid w:val="4BB632B2"/>
    <w:rsid w:val="4C3C4523"/>
    <w:rsid w:val="4CB51A5C"/>
    <w:rsid w:val="4CCA4937"/>
    <w:rsid w:val="4CE61E8F"/>
    <w:rsid w:val="4D17165E"/>
    <w:rsid w:val="4DA603F1"/>
    <w:rsid w:val="4DAD120C"/>
    <w:rsid w:val="4DBA5B35"/>
    <w:rsid w:val="4DFFA355"/>
    <w:rsid w:val="4E3E5141"/>
    <w:rsid w:val="4EBBCF85"/>
    <w:rsid w:val="4F3F395E"/>
    <w:rsid w:val="4F4F1731"/>
    <w:rsid w:val="4F554FF8"/>
    <w:rsid w:val="4F5F54BB"/>
    <w:rsid w:val="4F7F7F44"/>
    <w:rsid w:val="4F9420B5"/>
    <w:rsid w:val="4FD75F2C"/>
    <w:rsid w:val="4FDF74E3"/>
    <w:rsid w:val="4FFF8661"/>
    <w:rsid w:val="50893301"/>
    <w:rsid w:val="50F930B2"/>
    <w:rsid w:val="513F7C22"/>
    <w:rsid w:val="518931F6"/>
    <w:rsid w:val="52186755"/>
    <w:rsid w:val="52FD09CE"/>
    <w:rsid w:val="5426208C"/>
    <w:rsid w:val="54CF851C"/>
    <w:rsid w:val="55A77714"/>
    <w:rsid w:val="55EC10BE"/>
    <w:rsid w:val="56EDBB1F"/>
    <w:rsid w:val="572C73AE"/>
    <w:rsid w:val="576F3959"/>
    <w:rsid w:val="57E9EEB3"/>
    <w:rsid w:val="57F20FFA"/>
    <w:rsid w:val="57F350FA"/>
    <w:rsid w:val="57F5C8B1"/>
    <w:rsid w:val="581F4F8C"/>
    <w:rsid w:val="58AF62D4"/>
    <w:rsid w:val="58BF7B13"/>
    <w:rsid w:val="5A524CEF"/>
    <w:rsid w:val="5A7E6F04"/>
    <w:rsid w:val="5A8721D2"/>
    <w:rsid w:val="5A8F8961"/>
    <w:rsid w:val="5BEC766D"/>
    <w:rsid w:val="5BF70235"/>
    <w:rsid w:val="5BFCF88D"/>
    <w:rsid w:val="5BFDC179"/>
    <w:rsid w:val="5C6E2144"/>
    <w:rsid w:val="5CCA0055"/>
    <w:rsid w:val="5CCA6E37"/>
    <w:rsid w:val="5CDEC4C0"/>
    <w:rsid w:val="5CEE4865"/>
    <w:rsid w:val="5D200852"/>
    <w:rsid w:val="5D95986D"/>
    <w:rsid w:val="5DB713A3"/>
    <w:rsid w:val="5DEB47FD"/>
    <w:rsid w:val="5DEF3D66"/>
    <w:rsid w:val="5DFC2028"/>
    <w:rsid w:val="5DFF0449"/>
    <w:rsid w:val="5E4E33B8"/>
    <w:rsid w:val="5E960A1E"/>
    <w:rsid w:val="5EAFE3DF"/>
    <w:rsid w:val="5EFF01B2"/>
    <w:rsid w:val="5EFFB340"/>
    <w:rsid w:val="5EFFBCC9"/>
    <w:rsid w:val="5F1F488A"/>
    <w:rsid w:val="5F2BBBEB"/>
    <w:rsid w:val="5F387C56"/>
    <w:rsid w:val="5F7C03D6"/>
    <w:rsid w:val="5F7DEEA6"/>
    <w:rsid w:val="5F878E22"/>
    <w:rsid w:val="5F955A76"/>
    <w:rsid w:val="5FBB3405"/>
    <w:rsid w:val="5FBBF16C"/>
    <w:rsid w:val="5FBFFBF4"/>
    <w:rsid w:val="5FDDAEAD"/>
    <w:rsid w:val="5FEB258D"/>
    <w:rsid w:val="5FEBB7E0"/>
    <w:rsid w:val="5FF76316"/>
    <w:rsid w:val="5FF7FC54"/>
    <w:rsid w:val="5FFD699B"/>
    <w:rsid w:val="615E38FA"/>
    <w:rsid w:val="61F97776"/>
    <w:rsid w:val="625406A3"/>
    <w:rsid w:val="62D177DF"/>
    <w:rsid w:val="62EC785D"/>
    <w:rsid w:val="64E6025E"/>
    <w:rsid w:val="65006941"/>
    <w:rsid w:val="65126E88"/>
    <w:rsid w:val="652E71A2"/>
    <w:rsid w:val="657556BA"/>
    <w:rsid w:val="65FBA77E"/>
    <w:rsid w:val="65FE67E6"/>
    <w:rsid w:val="66DFE63E"/>
    <w:rsid w:val="66F39ED7"/>
    <w:rsid w:val="66F5ECAB"/>
    <w:rsid w:val="67BF9621"/>
    <w:rsid w:val="67FE6410"/>
    <w:rsid w:val="67FF77E1"/>
    <w:rsid w:val="68FF7F67"/>
    <w:rsid w:val="695534E8"/>
    <w:rsid w:val="695C1B12"/>
    <w:rsid w:val="696406C5"/>
    <w:rsid w:val="69657E76"/>
    <w:rsid w:val="696646B7"/>
    <w:rsid w:val="69770992"/>
    <w:rsid w:val="69FA770E"/>
    <w:rsid w:val="6A264557"/>
    <w:rsid w:val="6A781DAB"/>
    <w:rsid w:val="6ADF68D3"/>
    <w:rsid w:val="6AF624AF"/>
    <w:rsid w:val="6B036CFF"/>
    <w:rsid w:val="6B545631"/>
    <w:rsid w:val="6B5DE66A"/>
    <w:rsid w:val="6B7BB5DB"/>
    <w:rsid w:val="6BBFAC89"/>
    <w:rsid w:val="6BCF0AC2"/>
    <w:rsid w:val="6BCF45F2"/>
    <w:rsid w:val="6BD47589"/>
    <w:rsid w:val="6C1FE7FE"/>
    <w:rsid w:val="6C3A3FDF"/>
    <w:rsid w:val="6D03AD5F"/>
    <w:rsid w:val="6D083EE8"/>
    <w:rsid w:val="6D3060EB"/>
    <w:rsid w:val="6DB3FA33"/>
    <w:rsid w:val="6DDB4021"/>
    <w:rsid w:val="6E171B5A"/>
    <w:rsid w:val="6E5F751F"/>
    <w:rsid w:val="6E7B2B65"/>
    <w:rsid w:val="6E7B8B54"/>
    <w:rsid w:val="6E7F3BEF"/>
    <w:rsid w:val="6EAE96B1"/>
    <w:rsid w:val="6EDEBBAB"/>
    <w:rsid w:val="6EDFCB23"/>
    <w:rsid w:val="6EEFB833"/>
    <w:rsid w:val="6F010598"/>
    <w:rsid w:val="6F5E3CBA"/>
    <w:rsid w:val="6F76F8E7"/>
    <w:rsid w:val="6F7A4E2C"/>
    <w:rsid w:val="6F979E05"/>
    <w:rsid w:val="6FB32504"/>
    <w:rsid w:val="6FCF7A83"/>
    <w:rsid w:val="6FCFDE1C"/>
    <w:rsid w:val="6FDFACD3"/>
    <w:rsid w:val="6FDFED74"/>
    <w:rsid w:val="6FF3AD82"/>
    <w:rsid w:val="6FFA9BA8"/>
    <w:rsid w:val="6FFEB12A"/>
    <w:rsid w:val="6FFF57D5"/>
    <w:rsid w:val="708A3A09"/>
    <w:rsid w:val="70987EB5"/>
    <w:rsid w:val="70BFB8DE"/>
    <w:rsid w:val="71090470"/>
    <w:rsid w:val="7167B6EC"/>
    <w:rsid w:val="716F881C"/>
    <w:rsid w:val="717E6603"/>
    <w:rsid w:val="71FE5079"/>
    <w:rsid w:val="72435E45"/>
    <w:rsid w:val="728C69FB"/>
    <w:rsid w:val="72FF27D5"/>
    <w:rsid w:val="731C9D2E"/>
    <w:rsid w:val="7336D139"/>
    <w:rsid w:val="737FC9EF"/>
    <w:rsid w:val="73AE305D"/>
    <w:rsid w:val="73DB7129"/>
    <w:rsid w:val="74840947"/>
    <w:rsid w:val="74F971D4"/>
    <w:rsid w:val="753205E8"/>
    <w:rsid w:val="75674E8C"/>
    <w:rsid w:val="760072E3"/>
    <w:rsid w:val="760B39A8"/>
    <w:rsid w:val="768D4C3E"/>
    <w:rsid w:val="76BED723"/>
    <w:rsid w:val="76F60865"/>
    <w:rsid w:val="76FF6A80"/>
    <w:rsid w:val="7733A06D"/>
    <w:rsid w:val="77573860"/>
    <w:rsid w:val="775FDAB7"/>
    <w:rsid w:val="777FB1B7"/>
    <w:rsid w:val="77A2152D"/>
    <w:rsid w:val="77B46857"/>
    <w:rsid w:val="77BF1FFA"/>
    <w:rsid w:val="77EC454A"/>
    <w:rsid w:val="77ECEEF2"/>
    <w:rsid w:val="77FA95A8"/>
    <w:rsid w:val="77FAAD3C"/>
    <w:rsid w:val="77FF7517"/>
    <w:rsid w:val="78983681"/>
    <w:rsid w:val="78FD5F44"/>
    <w:rsid w:val="794E200E"/>
    <w:rsid w:val="79BFF20D"/>
    <w:rsid w:val="79D6F01D"/>
    <w:rsid w:val="79E68684"/>
    <w:rsid w:val="7AB33249"/>
    <w:rsid w:val="7ABF7DE4"/>
    <w:rsid w:val="7AC77E9A"/>
    <w:rsid w:val="7ADBF040"/>
    <w:rsid w:val="7AFF08A2"/>
    <w:rsid w:val="7B403F2D"/>
    <w:rsid w:val="7B77D8E6"/>
    <w:rsid w:val="7B7F6ED1"/>
    <w:rsid w:val="7B91E73C"/>
    <w:rsid w:val="7BB75056"/>
    <w:rsid w:val="7BBB4DBC"/>
    <w:rsid w:val="7BBB9EDF"/>
    <w:rsid w:val="7BCA1697"/>
    <w:rsid w:val="7BDE01A9"/>
    <w:rsid w:val="7BEF5D6A"/>
    <w:rsid w:val="7BF375AB"/>
    <w:rsid w:val="7BF4E597"/>
    <w:rsid w:val="7BF52D0C"/>
    <w:rsid w:val="7C562022"/>
    <w:rsid w:val="7C7E3882"/>
    <w:rsid w:val="7C9F5773"/>
    <w:rsid w:val="7CBF9B6E"/>
    <w:rsid w:val="7CCBD446"/>
    <w:rsid w:val="7CD154B1"/>
    <w:rsid w:val="7CDF95CA"/>
    <w:rsid w:val="7D6E19A3"/>
    <w:rsid w:val="7D737D7C"/>
    <w:rsid w:val="7D7BC117"/>
    <w:rsid w:val="7DBCD890"/>
    <w:rsid w:val="7DDFAE9F"/>
    <w:rsid w:val="7DE5633D"/>
    <w:rsid w:val="7DEEEFFF"/>
    <w:rsid w:val="7DF73FF5"/>
    <w:rsid w:val="7DF7BE80"/>
    <w:rsid w:val="7DFE806B"/>
    <w:rsid w:val="7E2A0E3A"/>
    <w:rsid w:val="7E377F93"/>
    <w:rsid w:val="7E3B1E24"/>
    <w:rsid w:val="7E4918AD"/>
    <w:rsid w:val="7EAC54E0"/>
    <w:rsid w:val="7EBEAF4F"/>
    <w:rsid w:val="7EDE4CC6"/>
    <w:rsid w:val="7EF883DA"/>
    <w:rsid w:val="7EFE44C5"/>
    <w:rsid w:val="7EFF26C8"/>
    <w:rsid w:val="7EFF6FA6"/>
    <w:rsid w:val="7F0DFCC2"/>
    <w:rsid w:val="7F3B8165"/>
    <w:rsid w:val="7F3D5869"/>
    <w:rsid w:val="7F3E0991"/>
    <w:rsid w:val="7F5F6F36"/>
    <w:rsid w:val="7F7AF38F"/>
    <w:rsid w:val="7F7C2373"/>
    <w:rsid w:val="7F7D6D0C"/>
    <w:rsid w:val="7F7F2A03"/>
    <w:rsid w:val="7F978035"/>
    <w:rsid w:val="7FAECE61"/>
    <w:rsid w:val="7FAFF12E"/>
    <w:rsid w:val="7FB526C0"/>
    <w:rsid w:val="7FB75858"/>
    <w:rsid w:val="7FBB019E"/>
    <w:rsid w:val="7FBC834D"/>
    <w:rsid w:val="7FC8048F"/>
    <w:rsid w:val="7FDD63CE"/>
    <w:rsid w:val="7FDDFF4D"/>
    <w:rsid w:val="7FDE4DF4"/>
    <w:rsid w:val="7FDF28B3"/>
    <w:rsid w:val="7FE9B52C"/>
    <w:rsid w:val="7FEED1D9"/>
    <w:rsid w:val="7FF47826"/>
    <w:rsid w:val="7FF63CE9"/>
    <w:rsid w:val="7FF90028"/>
    <w:rsid w:val="7FFC7E62"/>
    <w:rsid w:val="7FFE76AD"/>
    <w:rsid w:val="7FFE9B10"/>
    <w:rsid w:val="7FFF0EC0"/>
    <w:rsid w:val="7FFF1DD3"/>
    <w:rsid w:val="7FFF5EC5"/>
    <w:rsid w:val="7FFF6830"/>
    <w:rsid w:val="8BEF9B19"/>
    <w:rsid w:val="8DAE1B1B"/>
    <w:rsid w:val="91FE977D"/>
    <w:rsid w:val="941D12A7"/>
    <w:rsid w:val="96F574A3"/>
    <w:rsid w:val="97FD96F8"/>
    <w:rsid w:val="99FE0BA9"/>
    <w:rsid w:val="9A7F2ECD"/>
    <w:rsid w:val="9CFBA976"/>
    <w:rsid w:val="9DFDE47C"/>
    <w:rsid w:val="9EBCAC9D"/>
    <w:rsid w:val="9EDFAB2F"/>
    <w:rsid w:val="9F7541B4"/>
    <w:rsid w:val="9F7FC294"/>
    <w:rsid w:val="9F7FCFBD"/>
    <w:rsid w:val="9FBC118A"/>
    <w:rsid w:val="9FEBC7C6"/>
    <w:rsid w:val="9FFB0BB5"/>
    <w:rsid w:val="A2FC23D1"/>
    <w:rsid w:val="A3AF89C4"/>
    <w:rsid w:val="A457450A"/>
    <w:rsid w:val="A77EF3CB"/>
    <w:rsid w:val="A7D51D8B"/>
    <w:rsid w:val="AA7D2FCA"/>
    <w:rsid w:val="ABE7C91D"/>
    <w:rsid w:val="ADBFAFBD"/>
    <w:rsid w:val="AFD9A57C"/>
    <w:rsid w:val="AFFABE5C"/>
    <w:rsid w:val="AFFCD58B"/>
    <w:rsid w:val="B2FEFDA2"/>
    <w:rsid w:val="B3B34355"/>
    <w:rsid w:val="B3DDCDCA"/>
    <w:rsid w:val="B5760693"/>
    <w:rsid w:val="B5FD9133"/>
    <w:rsid w:val="B6BDDC04"/>
    <w:rsid w:val="B77FF9AC"/>
    <w:rsid w:val="B78B3F73"/>
    <w:rsid w:val="B79ED181"/>
    <w:rsid w:val="B7BBA5FD"/>
    <w:rsid w:val="B7EFEDEA"/>
    <w:rsid w:val="B7F35B72"/>
    <w:rsid w:val="B98896A3"/>
    <w:rsid w:val="BA7E4B50"/>
    <w:rsid w:val="BB3CEBA5"/>
    <w:rsid w:val="BBFEED7D"/>
    <w:rsid w:val="BCB966E6"/>
    <w:rsid w:val="BCFF8CEB"/>
    <w:rsid w:val="BD97D4B4"/>
    <w:rsid w:val="BDBF640D"/>
    <w:rsid w:val="BDD55188"/>
    <w:rsid w:val="BDD7E774"/>
    <w:rsid w:val="BDF995DC"/>
    <w:rsid w:val="BDFF4B0A"/>
    <w:rsid w:val="BEE47442"/>
    <w:rsid w:val="BF5592E4"/>
    <w:rsid w:val="BFA93279"/>
    <w:rsid w:val="BFCE99CE"/>
    <w:rsid w:val="BFDF08B9"/>
    <w:rsid w:val="BFF1BE02"/>
    <w:rsid w:val="BFF4DB93"/>
    <w:rsid w:val="BFF79215"/>
    <w:rsid w:val="BFFB8F99"/>
    <w:rsid w:val="BFFBBD5B"/>
    <w:rsid w:val="BFFFB472"/>
    <w:rsid w:val="C13F44D8"/>
    <w:rsid w:val="C3BB20D6"/>
    <w:rsid w:val="C696E306"/>
    <w:rsid w:val="C6FBAA36"/>
    <w:rsid w:val="C7CFD6DB"/>
    <w:rsid w:val="C7F8FFD8"/>
    <w:rsid w:val="C9F5F827"/>
    <w:rsid w:val="CBBF5E40"/>
    <w:rsid w:val="CBD7C576"/>
    <w:rsid w:val="CBDF9266"/>
    <w:rsid w:val="CEFBDAB5"/>
    <w:rsid w:val="CF79ABA3"/>
    <w:rsid w:val="CF811741"/>
    <w:rsid w:val="CFDFFC76"/>
    <w:rsid w:val="CFEAAA02"/>
    <w:rsid w:val="CFFFC3CD"/>
    <w:rsid w:val="D1D901A0"/>
    <w:rsid w:val="D2DF3CF4"/>
    <w:rsid w:val="D5BFC010"/>
    <w:rsid w:val="D5E35E28"/>
    <w:rsid w:val="D6DECC22"/>
    <w:rsid w:val="D74F32DB"/>
    <w:rsid w:val="D7B7BFB8"/>
    <w:rsid w:val="D7BD933E"/>
    <w:rsid w:val="D7E6E607"/>
    <w:rsid w:val="D7FF1C67"/>
    <w:rsid w:val="D99F1DF5"/>
    <w:rsid w:val="D9AFC9F0"/>
    <w:rsid w:val="D9D6D42B"/>
    <w:rsid w:val="D9DB2684"/>
    <w:rsid w:val="D9DFE465"/>
    <w:rsid w:val="DAFAE80D"/>
    <w:rsid w:val="DAFB33B4"/>
    <w:rsid w:val="DB7B5C0A"/>
    <w:rsid w:val="DBBF0E53"/>
    <w:rsid w:val="DBBF353A"/>
    <w:rsid w:val="DBEB8BB2"/>
    <w:rsid w:val="DC7786CB"/>
    <w:rsid w:val="DCFF4C2A"/>
    <w:rsid w:val="DD754153"/>
    <w:rsid w:val="DD77CDD6"/>
    <w:rsid w:val="DDAFADD1"/>
    <w:rsid w:val="DDF735CB"/>
    <w:rsid w:val="DDF938AF"/>
    <w:rsid w:val="DDFB2083"/>
    <w:rsid w:val="DF59E7B2"/>
    <w:rsid w:val="DF99291F"/>
    <w:rsid w:val="DFBB834F"/>
    <w:rsid w:val="DFBFC9D4"/>
    <w:rsid w:val="DFD6D5AB"/>
    <w:rsid w:val="DFDDBF04"/>
    <w:rsid w:val="DFEE0370"/>
    <w:rsid w:val="DFEFEF0F"/>
    <w:rsid w:val="DFF68716"/>
    <w:rsid w:val="DFFCF4D5"/>
    <w:rsid w:val="DFFD0470"/>
    <w:rsid w:val="DFFE215A"/>
    <w:rsid w:val="DFFEC57E"/>
    <w:rsid w:val="DFFF8E22"/>
    <w:rsid w:val="E26F35B7"/>
    <w:rsid w:val="E2BFC72F"/>
    <w:rsid w:val="E39B2B3D"/>
    <w:rsid w:val="E6EDFCF3"/>
    <w:rsid w:val="E6FD7DDB"/>
    <w:rsid w:val="E74B994E"/>
    <w:rsid w:val="E78ED3EE"/>
    <w:rsid w:val="E7FF3650"/>
    <w:rsid w:val="E8EF59F5"/>
    <w:rsid w:val="E9BFFD68"/>
    <w:rsid w:val="EAD5F72C"/>
    <w:rsid w:val="EAFD68C3"/>
    <w:rsid w:val="EB58844C"/>
    <w:rsid w:val="EB7775A9"/>
    <w:rsid w:val="EBCF2AFF"/>
    <w:rsid w:val="EBFFE601"/>
    <w:rsid w:val="ECF7A7AD"/>
    <w:rsid w:val="ED7FE45D"/>
    <w:rsid w:val="EE7FC547"/>
    <w:rsid w:val="EEAD6D30"/>
    <w:rsid w:val="EEB5664B"/>
    <w:rsid w:val="EEF373CC"/>
    <w:rsid w:val="EEFFC7B2"/>
    <w:rsid w:val="EEFFE566"/>
    <w:rsid w:val="EF3F5E63"/>
    <w:rsid w:val="EF77D3F1"/>
    <w:rsid w:val="EF99E891"/>
    <w:rsid w:val="EFB7586B"/>
    <w:rsid w:val="EFBF9A3C"/>
    <w:rsid w:val="EFD41C54"/>
    <w:rsid w:val="EFDD2D28"/>
    <w:rsid w:val="EFDD6F33"/>
    <w:rsid w:val="EFDF708E"/>
    <w:rsid w:val="EFEF1908"/>
    <w:rsid w:val="EFEF89AC"/>
    <w:rsid w:val="EFF2B908"/>
    <w:rsid w:val="EFFA94E7"/>
    <w:rsid w:val="EFFC493A"/>
    <w:rsid w:val="EFFE67B5"/>
    <w:rsid w:val="EFFF46CF"/>
    <w:rsid w:val="EFFF9118"/>
    <w:rsid w:val="F1EBD795"/>
    <w:rsid w:val="F1F7E9E9"/>
    <w:rsid w:val="F2DF3425"/>
    <w:rsid w:val="F37F6425"/>
    <w:rsid w:val="F3BAA3C8"/>
    <w:rsid w:val="F3BFBA3B"/>
    <w:rsid w:val="F3DB5BC5"/>
    <w:rsid w:val="F3E75882"/>
    <w:rsid w:val="F45950BE"/>
    <w:rsid w:val="F4ADAD98"/>
    <w:rsid w:val="F572C5CC"/>
    <w:rsid w:val="F5EF1A13"/>
    <w:rsid w:val="F5FFD0B3"/>
    <w:rsid w:val="F69F44B5"/>
    <w:rsid w:val="F6E30C59"/>
    <w:rsid w:val="F6EFB0F8"/>
    <w:rsid w:val="F6F718CB"/>
    <w:rsid w:val="F6F9543A"/>
    <w:rsid w:val="F6FB28F0"/>
    <w:rsid w:val="F7655B31"/>
    <w:rsid w:val="F7739F8C"/>
    <w:rsid w:val="F7A7726B"/>
    <w:rsid w:val="F7AF9263"/>
    <w:rsid w:val="F7BF9B8E"/>
    <w:rsid w:val="F7D7DE46"/>
    <w:rsid w:val="F7DDE475"/>
    <w:rsid w:val="F7EADD86"/>
    <w:rsid w:val="F7EF0775"/>
    <w:rsid w:val="F7FE8B07"/>
    <w:rsid w:val="F7FFEB31"/>
    <w:rsid w:val="F7FFF979"/>
    <w:rsid w:val="F8FF31AA"/>
    <w:rsid w:val="F937FEEE"/>
    <w:rsid w:val="F9B4C732"/>
    <w:rsid w:val="F9EEEECD"/>
    <w:rsid w:val="F9FC0162"/>
    <w:rsid w:val="FA31BE2D"/>
    <w:rsid w:val="FA8ECD1A"/>
    <w:rsid w:val="FAF3BF05"/>
    <w:rsid w:val="FAF72F01"/>
    <w:rsid w:val="FAFB30C1"/>
    <w:rsid w:val="FAFD92D7"/>
    <w:rsid w:val="FB279B50"/>
    <w:rsid w:val="FB2B62ED"/>
    <w:rsid w:val="FB5DFE13"/>
    <w:rsid w:val="FB6FCBA5"/>
    <w:rsid w:val="FB7AB5F8"/>
    <w:rsid w:val="FB7E3D10"/>
    <w:rsid w:val="FB7F393D"/>
    <w:rsid w:val="FB9860CF"/>
    <w:rsid w:val="FBB0AF26"/>
    <w:rsid w:val="FBB712F2"/>
    <w:rsid w:val="FBBE46C7"/>
    <w:rsid w:val="FBBFCBF5"/>
    <w:rsid w:val="FBCF85D1"/>
    <w:rsid w:val="FBDB363C"/>
    <w:rsid w:val="FBDB5713"/>
    <w:rsid w:val="FBEF04A8"/>
    <w:rsid w:val="FBF36277"/>
    <w:rsid w:val="FBFCD9CB"/>
    <w:rsid w:val="FBFFD5CA"/>
    <w:rsid w:val="FCBF8B3F"/>
    <w:rsid w:val="FCC365F8"/>
    <w:rsid w:val="FD35E508"/>
    <w:rsid w:val="FD4A0659"/>
    <w:rsid w:val="FD5D269E"/>
    <w:rsid w:val="FD96C09A"/>
    <w:rsid w:val="FD9B9277"/>
    <w:rsid w:val="FD9E80C0"/>
    <w:rsid w:val="FD9EEFE9"/>
    <w:rsid w:val="FDBF3142"/>
    <w:rsid w:val="FDDE6681"/>
    <w:rsid w:val="FDDFD75E"/>
    <w:rsid w:val="FDEFFC4F"/>
    <w:rsid w:val="FDF74056"/>
    <w:rsid w:val="FDFB151B"/>
    <w:rsid w:val="FDFEC6FA"/>
    <w:rsid w:val="FDFF97B0"/>
    <w:rsid w:val="FE1FDA2D"/>
    <w:rsid w:val="FE9E30C0"/>
    <w:rsid w:val="FE9F4CE7"/>
    <w:rsid w:val="FEBB7BE0"/>
    <w:rsid w:val="FECF05C9"/>
    <w:rsid w:val="FEDE9B4C"/>
    <w:rsid w:val="FEDFEEC8"/>
    <w:rsid w:val="FEF4388D"/>
    <w:rsid w:val="FEF6EE54"/>
    <w:rsid w:val="FEF75FB7"/>
    <w:rsid w:val="FEFAF43C"/>
    <w:rsid w:val="FEFBBCB7"/>
    <w:rsid w:val="FF1442BA"/>
    <w:rsid w:val="FF5EF1B8"/>
    <w:rsid w:val="FF7A273B"/>
    <w:rsid w:val="FF7BF22D"/>
    <w:rsid w:val="FF7FEFDE"/>
    <w:rsid w:val="FF87FB04"/>
    <w:rsid w:val="FF8F5452"/>
    <w:rsid w:val="FF950D5B"/>
    <w:rsid w:val="FF97906F"/>
    <w:rsid w:val="FF9E0EF5"/>
    <w:rsid w:val="FF9F81D9"/>
    <w:rsid w:val="FFAE2FB3"/>
    <w:rsid w:val="FFBB52BC"/>
    <w:rsid w:val="FFBDBC4E"/>
    <w:rsid w:val="FFBF2F32"/>
    <w:rsid w:val="FFBF7118"/>
    <w:rsid w:val="FFC96242"/>
    <w:rsid w:val="FFD5D7C5"/>
    <w:rsid w:val="FFD767D0"/>
    <w:rsid w:val="FFDAB70C"/>
    <w:rsid w:val="FFDB3B01"/>
    <w:rsid w:val="FFDB4DC1"/>
    <w:rsid w:val="FFDB56D9"/>
    <w:rsid w:val="FFE38DAF"/>
    <w:rsid w:val="FFE71AF9"/>
    <w:rsid w:val="FFE96DFC"/>
    <w:rsid w:val="FFEB638D"/>
    <w:rsid w:val="FFEBED68"/>
    <w:rsid w:val="FFEE938B"/>
    <w:rsid w:val="FFEF3B81"/>
    <w:rsid w:val="FFEFC853"/>
    <w:rsid w:val="FFEFF6EB"/>
    <w:rsid w:val="FFF71F5B"/>
    <w:rsid w:val="FFF789F7"/>
    <w:rsid w:val="FFFB2A99"/>
    <w:rsid w:val="FFFC15CF"/>
    <w:rsid w:val="FFFE10F3"/>
    <w:rsid w:val="FFFF2775"/>
    <w:rsid w:val="FFFFBA6A"/>
    <w:rsid w:val="FFFFC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9" w:lineRule="auto"/>
      <w:ind w:left="432" w:hanging="432"/>
      <w:outlineLvl w:val="0"/>
    </w:pPr>
    <w:rPr>
      <w:rFonts w:ascii="Arial" w:hAnsi="Arial" w:eastAsia="微软雅黑"/>
      <w:b/>
      <w:bCs/>
      <w:kern w:val="44"/>
      <w:sz w:val="36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7">
    <w:name w:val="Default Paragraph Font"/>
    <w:semiHidden/>
    <w:qFormat/>
    <w:uiPriority w:val="0"/>
  </w:style>
  <w:style w:type="table" w:default="1" w:styleId="1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qFormat/>
    <w:uiPriority w:val="0"/>
    <w:pPr>
      <w:jc w:val="left"/>
    </w:pPr>
  </w:style>
  <w:style w:type="paragraph" w:styleId="12">
    <w:name w:val="toc 3"/>
    <w:basedOn w:val="1"/>
    <w:next w:val="1"/>
    <w:qFormat/>
    <w:uiPriority w:val="0"/>
    <w:pPr>
      <w:ind w:left="840" w:leftChars="400"/>
    </w:pPr>
  </w:style>
  <w:style w:type="paragraph" w:styleId="1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5">
    <w:name w:val="toc 1"/>
    <w:basedOn w:val="1"/>
    <w:next w:val="1"/>
    <w:qFormat/>
    <w:uiPriority w:val="0"/>
  </w:style>
  <w:style w:type="paragraph" w:styleId="16">
    <w:name w:val="toc 2"/>
    <w:basedOn w:val="1"/>
    <w:next w:val="1"/>
    <w:qFormat/>
    <w:uiPriority w:val="0"/>
    <w:pPr>
      <w:ind w:left="420" w:leftChars="200"/>
    </w:pPr>
  </w:style>
  <w:style w:type="character" w:styleId="18">
    <w:name w:val="Hyperlink"/>
    <w:basedOn w:val="17"/>
    <w:qFormat/>
    <w:uiPriority w:val="0"/>
    <w:rPr>
      <w:color w:val="0000FF"/>
      <w:u w:val="single"/>
    </w:rPr>
  </w:style>
  <w:style w:type="paragraph" w:customStyle="1" w:styleId="20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 w:eastAsia="微软雅黑" w:cs="Times New Roman"/>
      <w:sz w:val="21"/>
      <w:szCs w:val="22"/>
    </w:rPr>
  </w:style>
  <w:style w:type="paragraph" w:customStyle="1" w:styleId="21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2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3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jpeg"/><Relationship Id="rId152" Type="http://schemas.microsoft.com/office/2011/relationships/people" Target="people.xml"/><Relationship Id="rId151" Type="http://schemas.openxmlformats.org/officeDocument/2006/relationships/fontTable" Target="fontTable.xml"/><Relationship Id="rId150" Type="http://schemas.openxmlformats.org/officeDocument/2006/relationships/numbering" Target="numbering.xml"/><Relationship Id="rId15" Type="http://schemas.openxmlformats.org/officeDocument/2006/relationships/image" Target="media/image10.jpeg"/><Relationship Id="rId149" Type="http://schemas.openxmlformats.org/officeDocument/2006/relationships/customXml" Target="../customXml/item1.xml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2019-07-22T17:59:00Z</dcterms:created>
  <dc:creator>Catherine</dc:creator>
  <cp:lastModifiedBy>can</cp:lastModifiedBy>
  <dcterms:modified xsi:type="dcterms:W3CDTF">2020-09-29T15:30:28Z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